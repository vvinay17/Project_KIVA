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79489399"/>
        <w:docPartObj>
          <w:docPartGallery w:val="Cover Pages"/>
          <w:docPartUnique/>
        </w:docPartObj>
      </w:sdtPr>
      <w:sdtEndPr>
        <w:rPr>
          <w:rFonts w:ascii="Segoe UI" w:eastAsia="Arial" w:hAnsi="Segoe UI" w:cs="Segoe UI"/>
          <w:color w:val="000000"/>
        </w:rPr>
      </w:sdtEndPr>
      <w:sdtContent>
        <w:p w14:paraId="4A04922E" w14:textId="63652E06" w:rsidR="00EE791E" w:rsidRDefault="00EE791E"/>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8030"/>
          </w:tblGrid>
          <w:tr w:rsidR="00EE791E" w14:paraId="4A1C43D1" w14:textId="77777777">
            <w:sdt>
              <w:sdtPr>
                <w:rPr>
                  <w:b/>
                  <w:bCs/>
                  <w:color w:val="2F5496" w:themeColor="accent1" w:themeShade="BF"/>
                  <w:sz w:val="24"/>
                  <w:szCs w:val="24"/>
                  <w:u w:val="single"/>
                </w:rPr>
                <w:alias w:val="Company"/>
                <w:id w:val="13406915"/>
                <w:placeholder>
                  <w:docPart w:val="F2DCD341C03340E7A8705CEA2B6619AA"/>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14:paraId="2C68C362" w14:textId="405C6335" w:rsidR="00EE791E" w:rsidRDefault="00EE791E">
                    <w:pPr>
                      <w:pStyle w:val="NoSpacing"/>
                      <w:rPr>
                        <w:color w:val="2F5496" w:themeColor="accent1" w:themeShade="BF"/>
                        <w:sz w:val="24"/>
                      </w:rPr>
                    </w:pPr>
                    <w:r w:rsidRPr="0087449B">
                      <w:rPr>
                        <w:b/>
                        <w:bCs/>
                        <w:color w:val="2F5496" w:themeColor="accent1" w:themeShade="BF"/>
                        <w:sz w:val="24"/>
                        <w:szCs w:val="24"/>
                        <w:u w:val="single"/>
                      </w:rPr>
                      <w:t>KIVA.ORG</w:t>
                    </w:r>
                  </w:p>
                </w:tc>
              </w:sdtContent>
            </w:sdt>
          </w:tr>
          <w:tr w:rsidR="00EE791E" w14:paraId="158CB05E" w14:textId="77777777">
            <w:tc>
              <w:tcPr>
                <w:tcW w:w="7672" w:type="dxa"/>
              </w:tcPr>
              <w:sdt>
                <w:sdtPr>
                  <w:rPr>
                    <w:rFonts w:ascii="Segoe UI" w:eastAsia="Arial" w:hAnsi="Segoe UI" w:cs="Segoe UI"/>
                    <w:b/>
                    <w:color w:val="323E4F"/>
                    <w:sz w:val="56"/>
                    <w:szCs w:val="56"/>
                  </w:rPr>
                  <w:alias w:val="Title"/>
                  <w:id w:val="13406919"/>
                  <w:placeholder>
                    <w:docPart w:val="2A57527E25D7419CA7C6DC419C503EA7"/>
                  </w:placeholder>
                  <w:dataBinding w:prefixMappings="xmlns:ns0='http://schemas.openxmlformats.org/package/2006/metadata/core-properties' xmlns:ns1='http://purl.org/dc/elements/1.1/'" w:xpath="/ns0:coreProperties[1]/ns1:title[1]" w:storeItemID="{6C3C8BC8-F283-45AE-878A-BAB7291924A1}"/>
                  <w:text/>
                </w:sdtPr>
                <w:sdtContent>
                  <w:p w14:paraId="39629220" w14:textId="1345963F" w:rsidR="00EE791E" w:rsidRDefault="00FF14BF">
                    <w:pPr>
                      <w:pStyle w:val="NoSpacing"/>
                      <w:spacing w:line="216" w:lineRule="auto"/>
                      <w:rPr>
                        <w:rFonts w:asciiTheme="majorHAnsi" w:eastAsiaTheme="majorEastAsia" w:hAnsiTheme="majorHAnsi" w:cstheme="majorBidi"/>
                        <w:color w:val="4472C4" w:themeColor="accent1"/>
                        <w:sz w:val="88"/>
                        <w:szCs w:val="88"/>
                      </w:rPr>
                    </w:pPr>
                    <w:r>
                      <w:rPr>
                        <w:rFonts w:ascii="Segoe UI" w:eastAsia="Arial" w:hAnsi="Segoe UI" w:cs="Segoe UI"/>
                        <w:b/>
                        <w:color w:val="323E4F"/>
                        <w:sz w:val="56"/>
                        <w:szCs w:val="56"/>
                      </w:rPr>
                      <w:t xml:space="preserve">Project Kiva - </w:t>
                    </w:r>
                    <w:r w:rsidR="003468FA">
                      <w:rPr>
                        <w:rFonts w:ascii="Segoe UI" w:eastAsia="Arial" w:hAnsi="Segoe UI" w:cs="Segoe UI"/>
                        <w:b/>
                        <w:color w:val="323E4F"/>
                        <w:sz w:val="56"/>
                        <w:szCs w:val="56"/>
                      </w:rPr>
                      <w:t xml:space="preserve">Analytics </w:t>
                    </w:r>
                    <w:r w:rsidR="003A6E22">
                      <w:rPr>
                        <w:rFonts w:ascii="Segoe UI" w:eastAsia="Arial" w:hAnsi="Segoe UI" w:cs="Segoe UI"/>
                        <w:b/>
                        <w:color w:val="323E4F"/>
                        <w:sz w:val="56"/>
                        <w:szCs w:val="56"/>
                      </w:rPr>
                      <w:t>3</w:t>
                    </w:r>
                    <w:r w:rsidR="003468FA">
                      <w:rPr>
                        <w:rFonts w:ascii="Segoe UI" w:eastAsia="Arial" w:hAnsi="Segoe UI" w:cs="Segoe UI"/>
                        <w:b/>
                        <w:color w:val="323E4F"/>
                        <w:sz w:val="56"/>
                        <w:szCs w:val="56"/>
                      </w:rPr>
                      <w:t xml:space="preserve">.0: </w:t>
                    </w:r>
                    <w:r w:rsidR="00A24C38">
                      <w:rPr>
                        <w:rFonts w:ascii="Segoe UI" w:eastAsia="Arial" w:hAnsi="Segoe UI" w:cs="Segoe UI"/>
                        <w:b/>
                        <w:color w:val="323E4F"/>
                        <w:sz w:val="56"/>
                        <w:szCs w:val="56"/>
                      </w:rPr>
                      <w:t>Examine</w:t>
                    </w:r>
                  </w:p>
                </w:sdtContent>
              </w:sdt>
            </w:tc>
          </w:tr>
          <w:tr w:rsidR="00EE791E" w14:paraId="06EB2300" w14:textId="77777777">
            <w:tc>
              <w:tcPr>
                <w:tcW w:w="7672" w:type="dxa"/>
                <w:tcMar>
                  <w:top w:w="216" w:type="dxa"/>
                  <w:left w:w="115" w:type="dxa"/>
                  <w:bottom w:w="216" w:type="dxa"/>
                  <w:right w:w="115" w:type="dxa"/>
                </w:tcMar>
              </w:tcPr>
              <w:p w14:paraId="5156B85A" w14:textId="7458E32E" w:rsidR="00EE791E" w:rsidRDefault="004D3252" w:rsidP="0082011A">
                <w:pPr>
                  <w:pStyle w:val="NoSpacing"/>
                  <w:jc w:val="both"/>
                  <w:rPr>
                    <w:color w:val="2F5496" w:themeColor="accent1" w:themeShade="BF"/>
                    <w:sz w:val="24"/>
                  </w:rPr>
                </w:pPr>
                <w:r w:rsidRPr="004D3252">
                  <w:rPr>
                    <w:noProof/>
                  </w:rPr>
                  <w:drawing>
                    <wp:inline distT="0" distB="0" distL="0" distR="0" wp14:anchorId="02E42A29" wp14:editId="4ADEEDBC">
                      <wp:extent cx="2079625" cy="2244724"/>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91530" cy="2257575"/>
                              </a:xfrm>
                              <a:prstGeom prst="rect">
                                <a:avLst/>
                              </a:prstGeom>
                            </pic:spPr>
                          </pic:pic>
                        </a:graphicData>
                      </a:graphic>
                    </wp:inline>
                  </w:drawing>
                </w:r>
                <w:r w:rsidR="00E206F2">
                  <w:rPr>
                    <w:noProof/>
                  </w:rPr>
                  <w:t xml:space="preserve"> </w:t>
                </w:r>
                <w:r w:rsidR="00E206F2" w:rsidRPr="00E206F2">
                  <w:rPr>
                    <w:noProof/>
                    <w:color w:val="2F5496" w:themeColor="accent1" w:themeShade="BF"/>
                    <w:sz w:val="24"/>
                  </w:rPr>
                  <w:drawing>
                    <wp:inline distT="0" distB="0" distL="0" distR="0" wp14:anchorId="3DF03D09" wp14:editId="51C5C319">
                      <wp:extent cx="1339687" cy="1132840"/>
                      <wp:effectExtent l="0" t="0" r="0" b="0"/>
                      <wp:docPr id="15360" name="Picture 1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69190" cy="1157788"/>
                              </a:xfrm>
                              <a:prstGeom prst="rect">
                                <a:avLst/>
                              </a:prstGeom>
                            </pic:spPr>
                          </pic:pic>
                        </a:graphicData>
                      </a:graphic>
                    </wp:inline>
                  </w:drawing>
                </w:r>
                <w:r w:rsidR="001336FA">
                  <w:rPr>
                    <w:noProof/>
                  </w:rPr>
                  <w:t xml:space="preserve"> </w:t>
                </w:r>
                <w:r w:rsidR="001336FA" w:rsidRPr="001336FA">
                  <w:rPr>
                    <w:noProof/>
                  </w:rPr>
                  <w:drawing>
                    <wp:inline distT="0" distB="0" distL="0" distR="0" wp14:anchorId="32DC0265" wp14:editId="0D54323B">
                      <wp:extent cx="1203325" cy="860958"/>
                      <wp:effectExtent l="0" t="0" r="0" b="0"/>
                      <wp:docPr id="15362" name="Picture 15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30923" cy="880704"/>
                              </a:xfrm>
                              <a:prstGeom prst="rect">
                                <a:avLst/>
                              </a:prstGeom>
                            </pic:spPr>
                          </pic:pic>
                        </a:graphicData>
                      </a:graphic>
                    </wp:inline>
                  </w:drawing>
                </w:r>
              </w:p>
            </w:tc>
          </w:tr>
        </w:tbl>
        <w:tbl>
          <w:tblPr>
            <w:tblpPr w:leftFromText="187" w:rightFromText="187" w:horzAnchor="margin" w:tblpXSpec="center" w:tblpYSpec="bottom"/>
            <w:tblW w:w="3857" w:type="pct"/>
            <w:tblLook w:val="04A0" w:firstRow="1" w:lastRow="0" w:firstColumn="1" w:lastColumn="0" w:noHBand="0" w:noVBand="1"/>
          </w:tblPr>
          <w:tblGrid>
            <w:gridCol w:w="7743"/>
          </w:tblGrid>
          <w:tr w:rsidR="00EE791E" w14:paraId="56ECDCDE" w14:textId="77777777">
            <w:tc>
              <w:tcPr>
                <w:tcW w:w="7221" w:type="dxa"/>
                <w:tcMar>
                  <w:top w:w="216" w:type="dxa"/>
                  <w:left w:w="115" w:type="dxa"/>
                  <w:bottom w:w="216" w:type="dxa"/>
                  <w:right w:w="115" w:type="dxa"/>
                </w:tcMar>
              </w:tcPr>
              <w:p w14:paraId="6CEFE970" w14:textId="5F0E3908" w:rsidR="00EE791E" w:rsidRPr="0078177C" w:rsidRDefault="00EE791E" w:rsidP="00EE791E">
                <w:pPr>
                  <w:pStyle w:val="Title"/>
                  <w:pBdr>
                    <w:top w:val="nil"/>
                    <w:left w:val="nil"/>
                    <w:bottom w:val="nil"/>
                    <w:right w:val="nil"/>
                    <w:between w:val="nil"/>
                  </w:pBdr>
                  <w:jc w:val="both"/>
                  <w:rPr>
                    <w:rFonts w:ascii="Segoe UI" w:eastAsia="Arial" w:hAnsi="Segoe UI" w:cs="Segoe UI"/>
                    <w:b/>
                    <w:color w:val="0070C0"/>
                    <w:sz w:val="32"/>
                    <w:szCs w:val="22"/>
                  </w:rPr>
                </w:pPr>
                <w:r w:rsidRPr="0078177C">
                  <w:rPr>
                    <w:rFonts w:ascii="Segoe UI" w:eastAsia="Arial" w:hAnsi="Segoe UI" w:cs="Segoe UI"/>
                    <w:b/>
                    <w:color w:val="0070C0"/>
                    <w:sz w:val="32"/>
                    <w:szCs w:val="22"/>
                  </w:rPr>
                  <w:t xml:space="preserve">GROUP – </w:t>
                </w:r>
                <w:r w:rsidR="00A24C38">
                  <w:rPr>
                    <w:rFonts w:ascii="Segoe UI" w:eastAsia="Arial" w:hAnsi="Segoe UI" w:cs="Segoe UI"/>
                    <w:b/>
                    <w:color w:val="0070C0"/>
                    <w:sz w:val="32"/>
                    <w:szCs w:val="22"/>
                  </w:rPr>
                  <w:t>TEAM EAGLES</w:t>
                </w:r>
              </w:p>
              <w:p w14:paraId="4ADB56D0" w14:textId="77777777" w:rsidR="00EE791E" w:rsidRPr="0078177C" w:rsidRDefault="00EE791E" w:rsidP="00EE791E">
                <w:pPr>
                  <w:pStyle w:val="Title"/>
                  <w:pBdr>
                    <w:top w:val="nil"/>
                    <w:left w:val="nil"/>
                    <w:bottom w:val="nil"/>
                    <w:right w:val="nil"/>
                    <w:between w:val="nil"/>
                  </w:pBdr>
                  <w:jc w:val="both"/>
                  <w:rPr>
                    <w:rFonts w:ascii="Segoe UI" w:eastAsia="Arial" w:hAnsi="Segoe UI" w:cs="Segoe UI"/>
                    <w:b/>
                    <w:color w:val="0070C0"/>
                    <w:sz w:val="22"/>
                    <w:szCs w:val="22"/>
                  </w:rPr>
                </w:pPr>
              </w:p>
              <w:p w14:paraId="6D1824DD" w14:textId="77777777" w:rsidR="00A24C38" w:rsidRDefault="00EE791E">
                <w:pPr>
                  <w:pStyle w:val="ListParagraph"/>
                  <w:numPr>
                    <w:ilvl w:val="0"/>
                    <w:numId w:val="30"/>
                  </w:numPr>
                  <w:pBdr>
                    <w:top w:val="nil"/>
                    <w:left w:val="nil"/>
                    <w:bottom w:val="nil"/>
                    <w:right w:val="nil"/>
                    <w:between w:val="nil"/>
                  </w:pBdr>
                  <w:spacing w:after="0" w:line="240" w:lineRule="auto"/>
                  <w:jc w:val="both"/>
                  <w:rPr>
                    <w:rFonts w:ascii="Segoe UI" w:eastAsia="Arial" w:hAnsi="Segoe UI" w:cs="Segoe UI"/>
                    <w:color w:val="808080"/>
                  </w:rPr>
                </w:pPr>
                <w:proofErr w:type="spellStart"/>
                <w:r w:rsidRPr="0078177C">
                  <w:rPr>
                    <w:rFonts w:ascii="Segoe UI" w:eastAsia="Arial" w:hAnsi="Segoe UI" w:cs="Segoe UI"/>
                    <w:color w:val="808080"/>
                  </w:rPr>
                  <w:t>Chethan</w:t>
                </w:r>
                <w:proofErr w:type="spellEnd"/>
                <w:r w:rsidRPr="0078177C">
                  <w:rPr>
                    <w:rFonts w:ascii="Segoe UI" w:eastAsia="Arial" w:hAnsi="Segoe UI" w:cs="Segoe UI"/>
                    <w:color w:val="808080"/>
                  </w:rPr>
                  <w:t xml:space="preserve"> Kumar Thimmaiah </w:t>
                </w:r>
                <w:r w:rsidR="00491D08">
                  <w:rPr>
                    <w:rFonts w:ascii="Segoe UI" w:eastAsia="Arial" w:hAnsi="Segoe UI" w:cs="Segoe UI"/>
                    <w:color w:val="808080"/>
                  </w:rPr>
                  <w:t xml:space="preserve">  </w:t>
                </w:r>
                <w:r w:rsidRPr="0078177C">
                  <w:rPr>
                    <w:rFonts w:ascii="Segoe UI" w:eastAsia="Arial" w:hAnsi="Segoe UI" w:cs="Segoe UI"/>
                    <w:color w:val="808080"/>
                  </w:rPr>
                  <w:t>-</w:t>
                </w:r>
                <w:r w:rsidR="00491D08">
                  <w:rPr>
                    <w:rFonts w:ascii="Segoe UI" w:eastAsia="Arial" w:hAnsi="Segoe UI" w:cs="Segoe UI"/>
                    <w:color w:val="808080"/>
                  </w:rPr>
                  <w:t xml:space="preserve"> </w:t>
                </w:r>
                <w:r w:rsidRPr="0078177C">
                  <w:rPr>
                    <w:rFonts w:ascii="Segoe UI" w:eastAsia="Arial" w:hAnsi="Segoe UI" w:cs="Segoe UI"/>
                    <w:color w:val="808080"/>
                  </w:rPr>
                  <w:t>11510880</w:t>
                </w:r>
              </w:p>
              <w:p w14:paraId="6AD97DD1" w14:textId="77777777" w:rsidR="00A24C38" w:rsidRPr="00A24C38" w:rsidRDefault="00A24C38">
                <w:pPr>
                  <w:pStyle w:val="ListParagraph"/>
                  <w:numPr>
                    <w:ilvl w:val="0"/>
                    <w:numId w:val="30"/>
                  </w:numPr>
                  <w:pBdr>
                    <w:top w:val="nil"/>
                    <w:left w:val="nil"/>
                    <w:bottom w:val="nil"/>
                    <w:right w:val="nil"/>
                    <w:between w:val="nil"/>
                  </w:pBdr>
                  <w:spacing w:after="0" w:line="240" w:lineRule="auto"/>
                  <w:jc w:val="both"/>
                </w:pPr>
                <w:r w:rsidRPr="00A24C38">
                  <w:rPr>
                    <w:rFonts w:ascii="Segoe UI" w:eastAsia="Arial" w:hAnsi="Segoe UI" w:cs="Segoe UI"/>
                    <w:color w:val="808080"/>
                  </w:rPr>
                  <w:t xml:space="preserve">Sai </w:t>
                </w:r>
                <w:proofErr w:type="spellStart"/>
                <w:r w:rsidRPr="00A24C38">
                  <w:rPr>
                    <w:rFonts w:ascii="Segoe UI" w:eastAsia="Arial" w:hAnsi="Segoe UI" w:cs="Segoe UI"/>
                    <w:color w:val="808080"/>
                  </w:rPr>
                  <w:t>Deekshith</w:t>
                </w:r>
                <w:proofErr w:type="spellEnd"/>
                <w:r w:rsidRPr="00A24C38">
                  <w:rPr>
                    <w:rFonts w:ascii="Segoe UI" w:eastAsia="Arial" w:hAnsi="Segoe UI" w:cs="Segoe UI"/>
                    <w:color w:val="808080"/>
                  </w:rPr>
                  <w:t xml:space="preserve"> </w:t>
                </w:r>
                <w:proofErr w:type="spellStart"/>
                <w:r w:rsidRPr="00A24C38">
                  <w:rPr>
                    <w:rFonts w:ascii="Segoe UI" w:eastAsia="Arial" w:hAnsi="Segoe UI" w:cs="Segoe UI"/>
                    <w:color w:val="808080"/>
                  </w:rPr>
                  <w:t>Ratna</w:t>
                </w:r>
                <w:proofErr w:type="spellEnd"/>
                <w:r w:rsidRPr="00A24C38">
                  <w:rPr>
                    <w:rFonts w:ascii="Segoe UI" w:eastAsia="Arial" w:hAnsi="Segoe UI" w:cs="Segoe UI"/>
                    <w:color w:val="808080"/>
                  </w:rPr>
                  <w:tab/>
                </w:r>
                <w:r w:rsidRPr="00A24C38">
                  <w:rPr>
                    <w:rFonts w:ascii="Segoe UI" w:eastAsia="Arial" w:hAnsi="Segoe UI" w:cs="Segoe UI"/>
                    <w:color w:val="808080"/>
                  </w:rPr>
                  <w:tab/>
                  <w:t>- 11525390 </w:t>
                </w:r>
              </w:p>
              <w:p w14:paraId="79F0032D" w14:textId="77777777" w:rsidR="00A24C38" w:rsidRPr="00A24C38" w:rsidRDefault="00A24C38">
                <w:pPr>
                  <w:pStyle w:val="ListParagraph"/>
                  <w:numPr>
                    <w:ilvl w:val="0"/>
                    <w:numId w:val="30"/>
                  </w:numPr>
                  <w:pBdr>
                    <w:top w:val="nil"/>
                    <w:left w:val="nil"/>
                    <w:bottom w:val="nil"/>
                    <w:right w:val="nil"/>
                    <w:between w:val="nil"/>
                  </w:pBdr>
                  <w:spacing w:after="0" w:line="240" w:lineRule="auto"/>
                  <w:jc w:val="both"/>
                </w:pPr>
                <w:r w:rsidRPr="00A24C38">
                  <w:rPr>
                    <w:rFonts w:ascii="Segoe UI" w:eastAsia="Arial" w:hAnsi="Segoe UI" w:cs="Segoe UI"/>
                    <w:color w:val="808080"/>
                  </w:rPr>
                  <w:t xml:space="preserve">Vinay </w:t>
                </w:r>
                <w:proofErr w:type="spellStart"/>
                <w:r w:rsidRPr="00A24C38">
                  <w:rPr>
                    <w:rFonts w:ascii="Segoe UI" w:eastAsia="Arial" w:hAnsi="Segoe UI" w:cs="Segoe UI"/>
                    <w:color w:val="808080"/>
                  </w:rPr>
                  <w:t>Vuppala</w:t>
                </w:r>
                <w:proofErr w:type="spellEnd"/>
                <w:r w:rsidRPr="00A24C38">
                  <w:rPr>
                    <w:rFonts w:ascii="Segoe UI" w:eastAsia="Arial" w:hAnsi="Segoe UI" w:cs="Segoe UI"/>
                    <w:color w:val="808080"/>
                  </w:rPr>
                  <w:tab/>
                </w:r>
                <w:r w:rsidRPr="00A24C38">
                  <w:rPr>
                    <w:rFonts w:ascii="Segoe UI" w:eastAsia="Arial" w:hAnsi="Segoe UI" w:cs="Segoe UI"/>
                    <w:color w:val="808080"/>
                  </w:rPr>
                  <w:tab/>
                </w:r>
                <w:r w:rsidRPr="00A24C38">
                  <w:rPr>
                    <w:rFonts w:ascii="Segoe UI" w:eastAsia="Arial" w:hAnsi="Segoe UI" w:cs="Segoe UI"/>
                    <w:color w:val="808080"/>
                  </w:rPr>
                  <w:tab/>
                  <w:t>- 11538317 </w:t>
                </w:r>
              </w:p>
              <w:p w14:paraId="49D66833" w14:textId="77777777" w:rsidR="00A24C38" w:rsidRPr="00A24C38" w:rsidRDefault="00A24C38">
                <w:pPr>
                  <w:pStyle w:val="ListParagraph"/>
                  <w:numPr>
                    <w:ilvl w:val="0"/>
                    <w:numId w:val="30"/>
                  </w:numPr>
                  <w:pBdr>
                    <w:top w:val="nil"/>
                    <w:left w:val="nil"/>
                    <w:bottom w:val="nil"/>
                    <w:right w:val="nil"/>
                    <w:between w:val="nil"/>
                  </w:pBdr>
                  <w:spacing w:after="0" w:line="240" w:lineRule="auto"/>
                  <w:jc w:val="both"/>
                </w:pPr>
                <w:r w:rsidRPr="00A24C38">
                  <w:rPr>
                    <w:rFonts w:ascii="Segoe UI" w:eastAsia="Arial" w:hAnsi="Segoe UI" w:cs="Segoe UI"/>
                    <w:color w:val="808080"/>
                  </w:rPr>
                  <w:t xml:space="preserve">Omkar Vamsi Krishna </w:t>
                </w:r>
                <w:proofErr w:type="spellStart"/>
                <w:r w:rsidRPr="00A24C38">
                  <w:rPr>
                    <w:rFonts w:ascii="Segoe UI" w:eastAsia="Arial" w:hAnsi="Segoe UI" w:cs="Segoe UI"/>
                    <w:color w:val="808080"/>
                  </w:rPr>
                  <w:t>Chinta</w:t>
                </w:r>
                <w:proofErr w:type="spellEnd"/>
                <w:r w:rsidRPr="00A24C38">
                  <w:rPr>
                    <w:rFonts w:ascii="Segoe UI" w:eastAsia="Arial" w:hAnsi="Segoe UI" w:cs="Segoe UI"/>
                    <w:color w:val="808080"/>
                  </w:rPr>
                  <w:tab/>
                  <w:t>- 11515782 </w:t>
                </w:r>
              </w:p>
              <w:p w14:paraId="4AFF6F68" w14:textId="10F3DFC0" w:rsidR="00A24C38" w:rsidRPr="00A24C38" w:rsidRDefault="00A24C38">
                <w:pPr>
                  <w:pStyle w:val="ListParagraph"/>
                  <w:numPr>
                    <w:ilvl w:val="0"/>
                    <w:numId w:val="30"/>
                  </w:numPr>
                  <w:pBdr>
                    <w:top w:val="nil"/>
                    <w:left w:val="nil"/>
                    <w:bottom w:val="nil"/>
                    <w:right w:val="nil"/>
                    <w:between w:val="nil"/>
                  </w:pBdr>
                  <w:spacing w:after="0" w:line="240" w:lineRule="auto"/>
                  <w:jc w:val="both"/>
                  <w:rPr>
                    <w:rFonts w:ascii="Segoe UI" w:eastAsia="Arial" w:hAnsi="Segoe UI" w:cs="Segoe UI"/>
                    <w:color w:val="808080"/>
                  </w:rPr>
                </w:pPr>
                <w:r w:rsidRPr="00A24C38">
                  <w:rPr>
                    <w:rFonts w:ascii="Segoe UI" w:eastAsia="Arial" w:hAnsi="Segoe UI" w:cs="Segoe UI"/>
                    <w:color w:val="808080"/>
                  </w:rPr>
                  <w:t xml:space="preserve">Leela Anjani </w:t>
                </w:r>
                <w:proofErr w:type="spellStart"/>
                <w:r w:rsidRPr="00A24C38">
                  <w:rPr>
                    <w:rFonts w:ascii="Segoe UI" w:eastAsia="Arial" w:hAnsi="Segoe UI" w:cs="Segoe UI"/>
                    <w:color w:val="808080"/>
                  </w:rPr>
                  <w:t>Dwarampudi</w:t>
                </w:r>
                <w:proofErr w:type="spellEnd"/>
                <w:r w:rsidRPr="00A24C38">
                  <w:rPr>
                    <w:rFonts w:ascii="Segoe UI" w:eastAsia="Arial" w:hAnsi="Segoe UI" w:cs="Segoe UI"/>
                    <w:color w:val="808080"/>
                  </w:rPr>
                  <w:tab/>
                  <w:t>- 11524768 </w:t>
                </w:r>
              </w:p>
              <w:p w14:paraId="0022ED0E" w14:textId="77777777" w:rsidR="00EE791E" w:rsidRDefault="00EE791E" w:rsidP="00A24C38">
                <w:pPr>
                  <w:pStyle w:val="ListParagraph"/>
                  <w:pBdr>
                    <w:top w:val="nil"/>
                    <w:left w:val="nil"/>
                    <w:bottom w:val="nil"/>
                    <w:right w:val="nil"/>
                    <w:between w:val="nil"/>
                  </w:pBdr>
                  <w:spacing w:after="0" w:line="240" w:lineRule="auto"/>
                  <w:jc w:val="both"/>
                  <w:rPr>
                    <w:color w:val="4472C4" w:themeColor="accent1"/>
                  </w:rPr>
                </w:pPr>
              </w:p>
            </w:tc>
          </w:tr>
          <w:tr w:rsidR="00491D08" w14:paraId="5536A9CE" w14:textId="77777777">
            <w:tc>
              <w:tcPr>
                <w:tcW w:w="7221" w:type="dxa"/>
                <w:tcMar>
                  <w:top w:w="216" w:type="dxa"/>
                  <w:left w:w="115" w:type="dxa"/>
                  <w:bottom w:w="216" w:type="dxa"/>
                  <w:right w:w="115" w:type="dxa"/>
                </w:tcMar>
              </w:tcPr>
              <w:p w14:paraId="0EBBC9BA" w14:textId="77777777" w:rsidR="00491D08" w:rsidRPr="0078177C" w:rsidRDefault="00491D08" w:rsidP="00EE791E">
                <w:pPr>
                  <w:pStyle w:val="Title"/>
                  <w:pBdr>
                    <w:top w:val="nil"/>
                    <w:left w:val="nil"/>
                    <w:bottom w:val="nil"/>
                    <w:right w:val="nil"/>
                    <w:between w:val="nil"/>
                  </w:pBdr>
                  <w:jc w:val="both"/>
                  <w:rPr>
                    <w:rFonts w:ascii="Segoe UI" w:eastAsia="Arial" w:hAnsi="Segoe UI" w:cs="Segoe UI"/>
                    <w:b/>
                    <w:color w:val="0070C0"/>
                    <w:sz w:val="32"/>
                    <w:szCs w:val="22"/>
                  </w:rPr>
                </w:pPr>
              </w:p>
            </w:tc>
          </w:tr>
        </w:tbl>
        <w:p w14:paraId="38B1EBBF" w14:textId="6B66D779" w:rsidR="00EE791E" w:rsidRDefault="00EE791E">
          <w:pPr>
            <w:rPr>
              <w:rFonts w:ascii="Segoe UI" w:eastAsia="Arial" w:hAnsi="Segoe UI" w:cs="Segoe UI"/>
              <w:color w:val="000000"/>
            </w:rPr>
          </w:pPr>
          <w:r>
            <w:rPr>
              <w:rFonts w:ascii="Segoe UI" w:eastAsia="Arial" w:hAnsi="Segoe UI" w:cs="Segoe UI"/>
              <w:color w:val="000000"/>
            </w:rPr>
            <w:br w:type="page"/>
          </w:r>
        </w:p>
      </w:sdtContent>
    </w:sdt>
    <w:bookmarkStart w:id="0" w:name="_heading=h.30j0zll" w:colFirst="0" w:colLast="0" w:displacedByCustomXml="next"/>
    <w:bookmarkEnd w:id="0" w:displacedByCustomXml="next"/>
    <w:bookmarkStart w:id="1" w:name="_heading=h.68k93spekp5n" w:colFirst="0" w:colLast="0" w:displacedByCustomXml="next"/>
    <w:bookmarkEnd w:id="1" w:displacedByCustomXml="next"/>
    <w:bookmarkStart w:id="2" w:name="_heading=h.6kego4baedld" w:colFirst="0" w:colLast="0" w:displacedByCustomXml="next"/>
    <w:bookmarkEnd w:id="2" w:displacedByCustomXml="next"/>
    <w:sdt>
      <w:sdtPr>
        <w:rPr>
          <w:rFonts w:ascii="Calibri" w:eastAsia="Calibri" w:hAnsi="Calibri" w:cs="Calibri"/>
          <w:color w:val="auto"/>
          <w:sz w:val="22"/>
          <w:szCs w:val="22"/>
        </w:rPr>
        <w:id w:val="1176086052"/>
        <w:docPartObj>
          <w:docPartGallery w:val="Table of Contents"/>
          <w:docPartUnique/>
        </w:docPartObj>
      </w:sdtPr>
      <w:sdtContent>
        <w:p w14:paraId="00FC5347" w14:textId="266BAC6C" w:rsidR="00671D98" w:rsidRPr="00BD6431" w:rsidRDefault="6CDE6221">
          <w:pPr>
            <w:pStyle w:val="TOCHeading"/>
            <w:spacing w:before="0"/>
            <w:rPr>
              <w:sz w:val="28"/>
              <w:szCs w:val="28"/>
            </w:rPr>
          </w:pPr>
          <w:r w:rsidRPr="39FCBD2A">
            <w:rPr>
              <w:sz w:val="28"/>
              <w:szCs w:val="28"/>
            </w:rPr>
            <w:t>Table of Contents</w:t>
          </w:r>
        </w:p>
        <w:p w14:paraId="41414C33" w14:textId="09B3602D" w:rsidR="00BD6431" w:rsidRPr="00BD6431" w:rsidRDefault="39FCBD2A" w:rsidP="39FCBD2A">
          <w:pPr>
            <w:pStyle w:val="TOC2"/>
            <w:tabs>
              <w:tab w:val="right" w:leader="dot" w:pos="9795"/>
            </w:tabs>
            <w:rPr>
              <w:rStyle w:val="Hyperlink"/>
              <w:noProof/>
            </w:rPr>
          </w:pPr>
          <w:r>
            <w:fldChar w:fldCharType="begin"/>
          </w:r>
          <w:r w:rsidR="00671D98">
            <w:instrText>TOC \o "1-3" \h \z \u</w:instrText>
          </w:r>
          <w:r>
            <w:fldChar w:fldCharType="separate"/>
          </w:r>
          <w:hyperlink w:anchor="_Toc1931315803">
            <w:r w:rsidRPr="39FCBD2A">
              <w:rPr>
                <w:rStyle w:val="Hyperlink"/>
              </w:rPr>
              <w:t>1.</w:t>
            </w:r>
            <w:r w:rsidR="00671D98">
              <w:tab/>
            </w:r>
            <w:r w:rsidRPr="39FCBD2A">
              <w:rPr>
                <w:rStyle w:val="Hyperlink"/>
              </w:rPr>
              <w:t>Abstract:</w:t>
            </w:r>
            <w:r w:rsidR="00671D98">
              <w:tab/>
            </w:r>
            <w:r w:rsidR="00671D98">
              <w:fldChar w:fldCharType="begin"/>
            </w:r>
            <w:r w:rsidR="00671D98">
              <w:instrText>PAGEREF _Toc1931315803 \h</w:instrText>
            </w:r>
            <w:r w:rsidR="00671D98">
              <w:fldChar w:fldCharType="separate"/>
            </w:r>
            <w:r w:rsidRPr="39FCBD2A">
              <w:rPr>
                <w:rStyle w:val="Hyperlink"/>
              </w:rPr>
              <w:t>2</w:t>
            </w:r>
            <w:r w:rsidR="00671D98">
              <w:fldChar w:fldCharType="end"/>
            </w:r>
          </w:hyperlink>
        </w:p>
        <w:p w14:paraId="011522C3" w14:textId="209F883E" w:rsidR="00BD6431" w:rsidRPr="00BD6431" w:rsidRDefault="00000000" w:rsidP="39FCBD2A">
          <w:pPr>
            <w:pStyle w:val="TOC2"/>
            <w:tabs>
              <w:tab w:val="right" w:leader="dot" w:pos="9795"/>
            </w:tabs>
            <w:rPr>
              <w:rStyle w:val="Hyperlink"/>
              <w:noProof/>
            </w:rPr>
          </w:pPr>
          <w:hyperlink w:anchor="_Toc2057293883">
            <w:r w:rsidR="39FCBD2A" w:rsidRPr="39FCBD2A">
              <w:rPr>
                <w:rStyle w:val="Hyperlink"/>
              </w:rPr>
              <w:t>2.</w:t>
            </w:r>
            <w:r>
              <w:tab/>
            </w:r>
            <w:r w:rsidR="39FCBD2A" w:rsidRPr="39FCBD2A">
              <w:rPr>
                <w:rStyle w:val="Hyperlink"/>
              </w:rPr>
              <w:t>Introduction</w:t>
            </w:r>
            <w:r>
              <w:tab/>
            </w:r>
            <w:r>
              <w:fldChar w:fldCharType="begin"/>
            </w:r>
            <w:r>
              <w:instrText>PAGEREF _Toc2057293883 \h</w:instrText>
            </w:r>
            <w:r>
              <w:fldChar w:fldCharType="separate"/>
            </w:r>
            <w:r w:rsidR="39FCBD2A" w:rsidRPr="39FCBD2A">
              <w:rPr>
                <w:rStyle w:val="Hyperlink"/>
              </w:rPr>
              <w:t>3</w:t>
            </w:r>
            <w:r>
              <w:fldChar w:fldCharType="end"/>
            </w:r>
          </w:hyperlink>
        </w:p>
        <w:p w14:paraId="22E34B56" w14:textId="7EE807B5" w:rsidR="00BD6431" w:rsidRPr="00BD6431" w:rsidRDefault="00000000" w:rsidP="39FCBD2A">
          <w:pPr>
            <w:pStyle w:val="TOC2"/>
            <w:tabs>
              <w:tab w:val="right" w:leader="dot" w:pos="9795"/>
            </w:tabs>
            <w:rPr>
              <w:rStyle w:val="Hyperlink"/>
              <w:noProof/>
            </w:rPr>
          </w:pPr>
          <w:hyperlink w:anchor="_Toc1926443791">
            <w:r w:rsidR="39FCBD2A" w:rsidRPr="39FCBD2A">
              <w:rPr>
                <w:rStyle w:val="Hyperlink"/>
              </w:rPr>
              <w:t>2.1.</w:t>
            </w:r>
            <w:r>
              <w:tab/>
            </w:r>
            <w:r w:rsidR="39FCBD2A" w:rsidRPr="39FCBD2A">
              <w:rPr>
                <w:rStyle w:val="Hyperlink"/>
              </w:rPr>
              <w:t>Kiva.org</w:t>
            </w:r>
            <w:r>
              <w:tab/>
            </w:r>
            <w:r>
              <w:fldChar w:fldCharType="begin"/>
            </w:r>
            <w:r>
              <w:instrText>PAGEREF _Toc1926443791 \h</w:instrText>
            </w:r>
            <w:r>
              <w:fldChar w:fldCharType="separate"/>
            </w:r>
            <w:r w:rsidR="39FCBD2A" w:rsidRPr="39FCBD2A">
              <w:rPr>
                <w:rStyle w:val="Hyperlink"/>
              </w:rPr>
              <w:t>3</w:t>
            </w:r>
            <w:r>
              <w:fldChar w:fldCharType="end"/>
            </w:r>
          </w:hyperlink>
        </w:p>
        <w:p w14:paraId="04CDFA70" w14:textId="0BE03ED8" w:rsidR="00BD6431" w:rsidRPr="00BD6431" w:rsidRDefault="00000000" w:rsidP="39FCBD2A">
          <w:pPr>
            <w:pStyle w:val="TOC2"/>
            <w:tabs>
              <w:tab w:val="right" w:leader="dot" w:pos="9795"/>
            </w:tabs>
            <w:rPr>
              <w:rStyle w:val="Hyperlink"/>
              <w:noProof/>
            </w:rPr>
          </w:pPr>
          <w:hyperlink w:anchor="_Toc1585139373">
            <w:r w:rsidR="39FCBD2A" w:rsidRPr="39FCBD2A">
              <w:rPr>
                <w:rStyle w:val="Hyperlink"/>
              </w:rPr>
              <w:t>2.2.</w:t>
            </w:r>
            <w:r>
              <w:tab/>
            </w:r>
            <w:r w:rsidR="39FCBD2A" w:rsidRPr="39FCBD2A">
              <w:rPr>
                <w:rStyle w:val="Hyperlink"/>
              </w:rPr>
              <w:t>What is Microlending through Crowdfunding?</w:t>
            </w:r>
            <w:r>
              <w:tab/>
            </w:r>
            <w:r>
              <w:fldChar w:fldCharType="begin"/>
            </w:r>
            <w:r>
              <w:instrText>PAGEREF _Toc1585139373 \h</w:instrText>
            </w:r>
            <w:r>
              <w:fldChar w:fldCharType="separate"/>
            </w:r>
            <w:r w:rsidR="39FCBD2A" w:rsidRPr="39FCBD2A">
              <w:rPr>
                <w:rStyle w:val="Hyperlink"/>
              </w:rPr>
              <w:t>3</w:t>
            </w:r>
            <w:r>
              <w:fldChar w:fldCharType="end"/>
            </w:r>
          </w:hyperlink>
        </w:p>
        <w:p w14:paraId="6D0D51A5" w14:textId="6A8B9160" w:rsidR="00BD6431" w:rsidRPr="00BD6431" w:rsidRDefault="00000000" w:rsidP="39FCBD2A">
          <w:pPr>
            <w:pStyle w:val="TOC2"/>
            <w:tabs>
              <w:tab w:val="right" w:leader="dot" w:pos="9795"/>
            </w:tabs>
            <w:rPr>
              <w:rStyle w:val="Hyperlink"/>
              <w:noProof/>
            </w:rPr>
          </w:pPr>
          <w:hyperlink w:anchor="_Toc1481300534">
            <w:r w:rsidR="39FCBD2A" w:rsidRPr="39FCBD2A">
              <w:rPr>
                <w:rStyle w:val="Hyperlink"/>
              </w:rPr>
              <w:t>2.3.</w:t>
            </w:r>
            <w:r>
              <w:tab/>
            </w:r>
            <w:r w:rsidR="39FCBD2A" w:rsidRPr="39FCBD2A">
              <w:rPr>
                <w:rStyle w:val="Hyperlink"/>
              </w:rPr>
              <w:t>Loan process</w:t>
            </w:r>
            <w:r>
              <w:tab/>
            </w:r>
            <w:r>
              <w:fldChar w:fldCharType="begin"/>
            </w:r>
            <w:r>
              <w:instrText>PAGEREF _Toc1481300534 \h</w:instrText>
            </w:r>
            <w:r>
              <w:fldChar w:fldCharType="separate"/>
            </w:r>
            <w:r w:rsidR="39FCBD2A" w:rsidRPr="39FCBD2A">
              <w:rPr>
                <w:rStyle w:val="Hyperlink"/>
              </w:rPr>
              <w:t>4</w:t>
            </w:r>
            <w:r>
              <w:fldChar w:fldCharType="end"/>
            </w:r>
          </w:hyperlink>
        </w:p>
        <w:p w14:paraId="33021CEB" w14:textId="679F9FD6" w:rsidR="00BD6431" w:rsidRPr="00BD6431" w:rsidRDefault="00000000" w:rsidP="39FCBD2A">
          <w:pPr>
            <w:pStyle w:val="TOC2"/>
            <w:tabs>
              <w:tab w:val="right" w:leader="dot" w:pos="9795"/>
            </w:tabs>
            <w:rPr>
              <w:rStyle w:val="Hyperlink"/>
              <w:noProof/>
            </w:rPr>
          </w:pPr>
          <w:hyperlink w:anchor="_Toc76251160">
            <w:r w:rsidR="39FCBD2A" w:rsidRPr="39FCBD2A">
              <w:rPr>
                <w:rStyle w:val="Hyperlink"/>
              </w:rPr>
              <w:t>3.</w:t>
            </w:r>
            <w:r>
              <w:tab/>
            </w:r>
            <w:r w:rsidR="39FCBD2A" w:rsidRPr="39FCBD2A">
              <w:rPr>
                <w:rStyle w:val="Hyperlink"/>
              </w:rPr>
              <w:t>Methodology</w:t>
            </w:r>
            <w:r>
              <w:tab/>
            </w:r>
            <w:r>
              <w:fldChar w:fldCharType="begin"/>
            </w:r>
            <w:r>
              <w:instrText>PAGEREF _Toc76251160 \h</w:instrText>
            </w:r>
            <w:r>
              <w:fldChar w:fldCharType="separate"/>
            </w:r>
            <w:r w:rsidR="39FCBD2A" w:rsidRPr="39FCBD2A">
              <w:rPr>
                <w:rStyle w:val="Hyperlink"/>
              </w:rPr>
              <w:t>4</w:t>
            </w:r>
            <w:r>
              <w:fldChar w:fldCharType="end"/>
            </w:r>
          </w:hyperlink>
        </w:p>
        <w:p w14:paraId="731C29E0" w14:textId="7BF54DE6" w:rsidR="00BD6431" w:rsidRPr="00BD6431" w:rsidRDefault="00000000" w:rsidP="39FCBD2A">
          <w:pPr>
            <w:pStyle w:val="TOC2"/>
            <w:tabs>
              <w:tab w:val="right" w:leader="dot" w:pos="9795"/>
            </w:tabs>
            <w:rPr>
              <w:rStyle w:val="Hyperlink"/>
              <w:noProof/>
            </w:rPr>
          </w:pPr>
          <w:hyperlink w:anchor="_Toc154915277">
            <w:r w:rsidR="39FCBD2A" w:rsidRPr="39FCBD2A">
              <w:rPr>
                <w:rStyle w:val="Hyperlink"/>
              </w:rPr>
              <w:t>3.1.</w:t>
            </w:r>
            <w:r>
              <w:tab/>
            </w:r>
            <w:r w:rsidR="39FCBD2A" w:rsidRPr="39FCBD2A">
              <w:rPr>
                <w:rStyle w:val="Hyperlink"/>
              </w:rPr>
              <w:t>Capturing Data</w:t>
            </w:r>
            <w:r>
              <w:tab/>
            </w:r>
            <w:r>
              <w:fldChar w:fldCharType="begin"/>
            </w:r>
            <w:r>
              <w:instrText>PAGEREF _Toc154915277 \h</w:instrText>
            </w:r>
            <w:r>
              <w:fldChar w:fldCharType="separate"/>
            </w:r>
            <w:r w:rsidR="39FCBD2A" w:rsidRPr="39FCBD2A">
              <w:rPr>
                <w:rStyle w:val="Hyperlink"/>
              </w:rPr>
              <w:t>5</w:t>
            </w:r>
            <w:r>
              <w:fldChar w:fldCharType="end"/>
            </w:r>
          </w:hyperlink>
        </w:p>
        <w:p w14:paraId="1A7F73A8" w14:textId="61131F48" w:rsidR="00BD6431" w:rsidRPr="00BD6431" w:rsidRDefault="00000000" w:rsidP="39FCBD2A">
          <w:pPr>
            <w:pStyle w:val="TOC2"/>
            <w:tabs>
              <w:tab w:val="right" w:leader="dot" w:pos="9795"/>
            </w:tabs>
            <w:rPr>
              <w:rStyle w:val="Hyperlink"/>
              <w:noProof/>
            </w:rPr>
          </w:pPr>
          <w:hyperlink w:anchor="_Toc1336741516">
            <w:r w:rsidR="39FCBD2A" w:rsidRPr="39FCBD2A">
              <w:rPr>
                <w:rStyle w:val="Hyperlink"/>
              </w:rPr>
              <w:t>3.1.1.</w:t>
            </w:r>
            <w:r>
              <w:tab/>
            </w:r>
            <w:r w:rsidR="39FCBD2A" w:rsidRPr="39FCBD2A">
              <w:rPr>
                <w:rStyle w:val="Hyperlink"/>
              </w:rPr>
              <w:t>The Lenders</w:t>
            </w:r>
            <w:r>
              <w:tab/>
            </w:r>
            <w:r>
              <w:fldChar w:fldCharType="begin"/>
            </w:r>
            <w:r>
              <w:instrText>PAGEREF _Toc1336741516 \h</w:instrText>
            </w:r>
            <w:r>
              <w:fldChar w:fldCharType="separate"/>
            </w:r>
            <w:r w:rsidR="39FCBD2A" w:rsidRPr="39FCBD2A">
              <w:rPr>
                <w:rStyle w:val="Hyperlink"/>
              </w:rPr>
              <w:t>5</w:t>
            </w:r>
            <w:r>
              <w:fldChar w:fldCharType="end"/>
            </w:r>
          </w:hyperlink>
        </w:p>
        <w:p w14:paraId="2684C27C" w14:textId="529905CB" w:rsidR="00BD6431" w:rsidRPr="00BD6431" w:rsidRDefault="00000000" w:rsidP="39FCBD2A">
          <w:pPr>
            <w:pStyle w:val="TOC2"/>
            <w:tabs>
              <w:tab w:val="right" w:leader="dot" w:pos="9795"/>
            </w:tabs>
            <w:rPr>
              <w:rStyle w:val="Hyperlink"/>
              <w:noProof/>
            </w:rPr>
          </w:pPr>
          <w:hyperlink w:anchor="_Toc1029772446">
            <w:r w:rsidR="39FCBD2A" w:rsidRPr="39FCBD2A">
              <w:rPr>
                <w:rStyle w:val="Hyperlink"/>
              </w:rPr>
              <w:t>3.1.2.</w:t>
            </w:r>
            <w:r>
              <w:tab/>
            </w:r>
            <w:r w:rsidR="39FCBD2A" w:rsidRPr="39FCBD2A">
              <w:rPr>
                <w:rStyle w:val="Hyperlink"/>
              </w:rPr>
              <w:t>The Field/lending Partners</w:t>
            </w:r>
            <w:r>
              <w:tab/>
            </w:r>
            <w:r>
              <w:fldChar w:fldCharType="begin"/>
            </w:r>
            <w:r>
              <w:instrText>PAGEREF _Toc1029772446 \h</w:instrText>
            </w:r>
            <w:r>
              <w:fldChar w:fldCharType="separate"/>
            </w:r>
            <w:r w:rsidR="39FCBD2A" w:rsidRPr="39FCBD2A">
              <w:rPr>
                <w:rStyle w:val="Hyperlink"/>
              </w:rPr>
              <w:t>5</w:t>
            </w:r>
            <w:r>
              <w:fldChar w:fldCharType="end"/>
            </w:r>
          </w:hyperlink>
        </w:p>
        <w:p w14:paraId="4E25C957" w14:textId="6BCA929E" w:rsidR="00BD6431" w:rsidRPr="00BD6431" w:rsidRDefault="00000000" w:rsidP="39FCBD2A">
          <w:pPr>
            <w:pStyle w:val="TOC2"/>
            <w:tabs>
              <w:tab w:val="right" w:leader="dot" w:pos="9795"/>
            </w:tabs>
            <w:rPr>
              <w:rStyle w:val="Hyperlink"/>
              <w:noProof/>
            </w:rPr>
          </w:pPr>
          <w:hyperlink w:anchor="_Toc619257338">
            <w:r w:rsidR="39FCBD2A" w:rsidRPr="39FCBD2A">
              <w:rPr>
                <w:rStyle w:val="Hyperlink"/>
              </w:rPr>
              <w:t>3.1.3.</w:t>
            </w:r>
            <w:r>
              <w:tab/>
            </w:r>
            <w:r w:rsidR="39FCBD2A" w:rsidRPr="39FCBD2A">
              <w:rPr>
                <w:rStyle w:val="Hyperlink"/>
              </w:rPr>
              <w:t>The Loans</w:t>
            </w:r>
            <w:r>
              <w:tab/>
            </w:r>
            <w:r>
              <w:fldChar w:fldCharType="begin"/>
            </w:r>
            <w:r>
              <w:instrText>PAGEREF _Toc619257338 \h</w:instrText>
            </w:r>
            <w:r>
              <w:fldChar w:fldCharType="separate"/>
            </w:r>
            <w:r w:rsidR="39FCBD2A" w:rsidRPr="39FCBD2A">
              <w:rPr>
                <w:rStyle w:val="Hyperlink"/>
              </w:rPr>
              <w:t>6</w:t>
            </w:r>
            <w:r>
              <w:fldChar w:fldCharType="end"/>
            </w:r>
          </w:hyperlink>
        </w:p>
        <w:p w14:paraId="1AA9F496" w14:textId="6F667156" w:rsidR="00BD6431" w:rsidRPr="00BD6431" w:rsidRDefault="00000000" w:rsidP="39FCBD2A">
          <w:pPr>
            <w:pStyle w:val="TOC2"/>
            <w:tabs>
              <w:tab w:val="right" w:leader="dot" w:pos="9795"/>
            </w:tabs>
            <w:rPr>
              <w:rStyle w:val="Hyperlink"/>
              <w:noProof/>
            </w:rPr>
          </w:pPr>
          <w:hyperlink w:anchor="_Toc896885204">
            <w:r w:rsidR="39FCBD2A" w:rsidRPr="39FCBD2A">
              <w:rPr>
                <w:rStyle w:val="Hyperlink"/>
              </w:rPr>
              <w:t>3.2.</w:t>
            </w:r>
            <w:r>
              <w:tab/>
            </w:r>
            <w:r w:rsidR="39FCBD2A" w:rsidRPr="39FCBD2A">
              <w:rPr>
                <w:rStyle w:val="Hyperlink"/>
              </w:rPr>
              <w:t>Processing Data</w:t>
            </w:r>
            <w:r>
              <w:tab/>
            </w:r>
            <w:r>
              <w:fldChar w:fldCharType="begin"/>
            </w:r>
            <w:r>
              <w:instrText>PAGEREF _Toc896885204 \h</w:instrText>
            </w:r>
            <w:r>
              <w:fldChar w:fldCharType="separate"/>
            </w:r>
            <w:r w:rsidR="39FCBD2A" w:rsidRPr="39FCBD2A">
              <w:rPr>
                <w:rStyle w:val="Hyperlink"/>
              </w:rPr>
              <w:t>10</w:t>
            </w:r>
            <w:r>
              <w:fldChar w:fldCharType="end"/>
            </w:r>
          </w:hyperlink>
        </w:p>
        <w:p w14:paraId="0518DA24" w14:textId="3EB066DA" w:rsidR="00BD6431" w:rsidRPr="00BD6431" w:rsidRDefault="00000000" w:rsidP="39FCBD2A">
          <w:pPr>
            <w:pStyle w:val="TOC2"/>
            <w:tabs>
              <w:tab w:val="right" w:leader="dot" w:pos="9795"/>
            </w:tabs>
            <w:rPr>
              <w:rStyle w:val="Hyperlink"/>
              <w:noProof/>
            </w:rPr>
          </w:pPr>
          <w:hyperlink w:anchor="_Toc1046342384">
            <w:r w:rsidR="39FCBD2A" w:rsidRPr="39FCBD2A">
              <w:rPr>
                <w:rStyle w:val="Hyperlink"/>
              </w:rPr>
              <w:t>3.3.</w:t>
            </w:r>
            <w:r>
              <w:tab/>
            </w:r>
            <w:r w:rsidR="39FCBD2A" w:rsidRPr="39FCBD2A">
              <w:rPr>
                <w:rStyle w:val="Hyperlink"/>
              </w:rPr>
              <w:t>Methods of Analysis</w:t>
            </w:r>
            <w:r>
              <w:tab/>
            </w:r>
            <w:r>
              <w:fldChar w:fldCharType="begin"/>
            </w:r>
            <w:r>
              <w:instrText>PAGEREF _Toc1046342384 \h</w:instrText>
            </w:r>
            <w:r>
              <w:fldChar w:fldCharType="separate"/>
            </w:r>
            <w:r w:rsidR="39FCBD2A" w:rsidRPr="39FCBD2A">
              <w:rPr>
                <w:rStyle w:val="Hyperlink"/>
              </w:rPr>
              <w:t>11</w:t>
            </w:r>
            <w:r>
              <w:fldChar w:fldCharType="end"/>
            </w:r>
          </w:hyperlink>
        </w:p>
        <w:p w14:paraId="25753AAC" w14:textId="30BEC259" w:rsidR="00BD6431" w:rsidRPr="00BD6431" w:rsidRDefault="00000000" w:rsidP="39FCBD2A">
          <w:pPr>
            <w:pStyle w:val="TOC3"/>
            <w:tabs>
              <w:tab w:val="right" w:leader="dot" w:pos="9795"/>
            </w:tabs>
            <w:rPr>
              <w:rStyle w:val="Hyperlink"/>
              <w:noProof/>
            </w:rPr>
          </w:pPr>
          <w:hyperlink w:anchor="_Toc755313227">
            <w:r w:rsidR="39FCBD2A" w:rsidRPr="39FCBD2A">
              <w:rPr>
                <w:rStyle w:val="Hyperlink"/>
              </w:rPr>
              <w:t>1.1.1</w:t>
            </w:r>
            <w:r>
              <w:tab/>
            </w:r>
            <w:r w:rsidR="39FCBD2A" w:rsidRPr="39FCBD2A">
              <w:rPr>
                <w:rStyle w:val="Hyperlink"/>
              </w:rPr>
              <w:t>Theoretical Overview</w:t>
            </w:r>
            <w:r>
              <w:tab/>
            </w:r>
            <w:r>
              <w:fldChar w:fldCharType="begin"/>
            </w:r>
            <w:r>
              <w:instrText>PAGEREF _Toc755313227 \h</w:instrText>
            </w:r>
            <w:r>
              <w:fldChar w:fldCharType="separate"/>
            </w:r>
            <w:r w:rsidR="39FCBD2A" w:rsidRPr="39FCBD2A">
              <w:rPr>
                <w:rStyle w:val="Hyperlink"/>
              </w:rPr>
              <w:t>12</w:t>
            </w:r>
            <w:r>
              <w:fldChar w:fldCharType="end"/>
            </w:r>
          </w:hyperlink>
        </w:p>
        <w:p w14:paraId="1D5896AD" w14:textId="7B8BADF3" w:rsidR="00BD6431" w:rsidRPr="00BD6431" w:rsidRDefault="00000000" w:rsidP="39FCBD2A">
          <w:pPr>
            <w:pStyle w:val="TOC2"/>
            <w:tabs>
              <w:tab w:val="right" w:leader="dot" w:pos="9795"/>
            </w:tabs>
            <w:rPr>
              <w:rStyle w:val="Hyperlink"/>
              <w:noProof/>
            </w:rPr>
          </w:pPr>
          <w:hyperlink w:anchor="_Toc1277741372">
            <w:r w:rsidR="39FCBD2A" w:rsidRPr="39FCBD2A">
              <w:rPr>
                <w:rStyle w:val="Hyperlink"/>
              </w:rPr>
              <w:t>3.4.</w:t>
            </w:r>
            <w:r>
              <w:tab/>
            </w:r>
            <w:r w:rsidR="39FCBD2A" w:rsidRPr="39FCBD2A">
              <w:rPr>
                <w:rStyle w:val="Hyperlink"/>
              </w:rPr>
              <w:t>Data Exploration:</w:t>
            </w:r>
            <w:r>
              <w:tab/>
            </w:r>
            <w:r>
              <w:fldChar w:fldCharType="begin"/>
            </w:r>
            <w:r>
              <w:instrText>PAGEREF _Toc1277741372 \h</w:instrText>
            </w:r>
            <w:r>
              <w:fldChar w:fldCharType="separate"/>
            </w:r>
            <w:r w:rsidR="39FCBD2A" w:rsidRPr="39FCBD2A">
              <w:rPr>
                <w:rStyle w:val="Hyperlink"/>
              </w:rPr>
              <w:t>13</w:t>
            </w:r>
            <w:r>
              <w:fldChar w:fldCharType="end"/>
            </w:r>
          </w:hyperlink>
        </w:p>
        <w:p w14:paraId="6A993B8B" w14:textId="46D296FF" w:rsidR="00BD6431" w:rsidRPr="00BD6431" w:rsidRDefault="00000000" w:rsidP="39FCBD2A">
          <w:pPr>
            <w:pStyle w:val="TOC2"/>
            <w:tabs>
              <w:tab w:val="right" w:leader="dot" w:pos="9795"/>
            </w:tabs>
            <w:rPr>
              <w:rStyle w:val="Hyperlink"/>
              <w:noProof/>
            </w:rPr>
          </w:pPr>
          <w:hyperlink w:anchor="_Toc471590135">
            <w:r w:rsidR="39FCBD2A" w:rsidRPr="39FCBD2A">
              <w:rPr>
                <w:rStyle w:val="Hyperlink"/>
              </w:rPr>
              <w:t>3.5.</w:t>
            </w:r>
            <w:r>
              <w:tab/>
            </w:r>
            <w:r w:rsidR="39FCBD2A" w:rsidRPr="39FCBD2A">
              <w:rPr>
                <w:rStyle w:val="Hyperlink"/>
              </w:rPr>
              <w:t>Model Building:</w:t>
            </w:r>
            <w:r>
              <w:tab/>
            </w:r>
            <w:r>
              <w:fldChar w:fldCharType="begin"/>
            </w:r>
            <w:r>
              <w:instrText>PAGEREF _Toc471590135 \h</w:instrText>
            </w:r>
            <w:r>
              <w:fldChar w:fldCharType="separate"/>
            </w:r>
            <w:r w:rsidR="39FCBD2A" w:rsidRPr="39FCBD2A">
              <w:rPr>
                <w:rStyle w:val="Hyperlink"/>
              </w:rPr>
              <w:t>13</w:t>
            </w:r>
            <w:r>
              <w:fldChar w:fldCharType="end"/>
            </w:r>
          </w:hyperlink>
        </w:p>
        <w:p w14:paraId="138E3564" w14:textId="0FDF1349" w:rsidR="00BD6431" w:rsidRPr="00BD6431" w:rsidRDefault="00000000" w:rsidP="39FCBD2A">
          <w:pPr>
            <w:pStyle w:val="TOC2"/>
            <w:tabs>
              <w:tab w:val="right" w:leader="dot" w:pos="9795"/>
            </w:tabs>
            <w:rPr>
              <w:rStyle w:val="Hyperlink"/>
              <w:noProof/>
            </w:rPr>
          </w:pPr>
          <w:hyperlink w:anchor="_Toc620283887">
            <w:r w:rsidR="39FCBD2A" w:rsidRPr="39FCBD2A">
              <w:rPr>
                <w:rStyle w:val="Hyperlink"/>
              </w:rPr>
              <w:t>3.6.</w:t>
            </w:r>
            <w:r>
              <w:tab/>
            </w:r>
            <w:r w:rsidR="39FCBD2A" w:rsidRPr="39FCBD2A">
              <w:rPr>
                <w:rStyle w:val="Hyperlink"/>
              </w:rPr>
              <w:t>Testing &amp; Validation:</w:t>
            </w:r>
            <w:r>
              <w:tab/>
            </w:r>
            <w:r>
              <w:fldChar w:fldCharType="begin"/>
            </w:r>
            <w:r>
              <w:instrText>PAGEREF _Toc620283887 \h</w:instrText>
            </w:r>
            <w:r>
              <w:fldChar w:fldCharType="separate"/>
            </w:r>
            <w:r w:rsidR="39FCBD2A" w:rsidRPr="39FCBD2A">
              <w:rPr>
                <w:rStyle w:val="Hyperlink"/>
              </w:rPr>
              <w:t>14</w:t>
            </w:r>
            <w:r>
              <w:fldChar w:fldCharType="end"/>
            </w:r>
          </w:hyperlink>
        </w:p>
        <w:p w14:paraId="51A2F466" w14:textId="04E80D84" w:rsidR="00BD6431" w:rsidRPr="00BD6431" w:rsidRDefault="00000000" w:rsidP="39FCBD2A">
          <w:pPr>
            <w:pStyle w:val="TOC2"/>
            <w:tabs>
              <w:tab w:val="right" w:leader="dot" w:pos="9795"/>
            </w:tabs>
            <w:rPr>
              <w:rStyle w:val="Hyperlink"/>
              <w:noProof/>
            </w:rPr>
          </w:pPr>
          <w:hyperlink w:anchor="_Toc297489622">
            <w:r w:rsidR="39FCBD2A" w:rsidRPr="39FCBD2A">
              <w:rPr>
                <w:rStyle w:val="Hyperlink"/>
              </w:rPr>
              <w:t>3.7.</w:t>
            </w:r>
            <w:r>
              <w:tab/>
            </w:r>
            <w:r w:rsidR="39FCBD2A" w:rsidRPr="39FCBD2A">
              <w:rPr>
                <w:rStyle w:val="Hyperlink"/>
              </w:rPr>
              <w:t>Model Evaluation:</w:t>
            </w:r>
            <w:r>
              <w:tab/>
            </w:r>
            <w:r>
              <w:fldChar w:fldCharType="begin"/>
            </w:r>
            <w:r>
              <w:instrText>PAGEREF _Toc297489622 \h</w:instrText>
            </w:r>
            <w:r>
              <w:fldChar w:fldCharType="separate"/>
            </w:r>
            <w:r w:rsidR="39FCBD2A" w:rsidRPr="39FCBD2A">
              <w:rPr>
                <w:rStyle w:val="Hyperlink"/>
              </w:rPr>
              <w:t>14</w:t>
            </w:r>
            <w:r>
              <w:fldChar w:fldCharType="end"/>
            </w:r>
          </w:hyperlink>
        </w:p>
        <w:p w14:paraId="7386DA4C" w14:textId="6D14574E" w:rsidR="00BD6431" w:rsidRPr="00BD6431" w:rsidRDefault="00000000" w:rsidP="39FCBD2A">
          <w:pPr>
            <w:pStyle w:val="TOC2"/>
            <w:tabs>
              <w:tab w:val="right" w:leader="dot" w:pos="9795"/>
            </w:tabs>
            <w:rPr>
              <w:rStyle w:val="Hyperlink"/>
              <w:noProof/>
            </w:rPr>
          </w:pPr>
          <w:hyperlink w:anchor="_Toc120531631">
            <w:r w:rsidR="39FCBD2A" w:rsidRPr="39FCBD2A">
              <w:rPr>
                <w:rStyle w:val="Hyperlink"/>
              </w:rPr>
              <w:t>3.8.</w:t>
            </w:r>
            <w:r>
              <w:tab/>
            </w:r>
            <w:r w:rsidR="39FCBD2A" w:rsidRPr="39FCBD2A">
              <w:rPr>
                <w:rStyle w:val="Hyperlink"/>
              </w:rPr>
              <w:t>Model Comparison &amp; Model Evaluation:</w:t>
            </w:r>
            <w:r>
              <w:tab/>
            </w:r>
            <w:r>
              <w:fldChar w:fldCharType="begin"/>
            </w:r>
            <w:r>
              <w:instrText>PAGEREF _Toc120531631 \h</w:instrText>
            </w:r>
            <w:r>
              <w:fldChar w:fldCharType="separate"/>
            </w:r>
            <w:r w:rsidR="39FCBD2A" w:rsidRPr="39FCBD2A">
              <w:rPr>
                <w:rStyle w:val="Hyperlink"/>
              </w:rPr>
              <w:t>14</w:t>
            </w:r>
            <w:r>
              <w:fldChar w:fldCharType="end"/>
            </w:r>
          </w:hyperlink>
        </w:p>
        <w:p w14:paraId="17718F5F" w14:textId="78366F62" w:rsidR="00BD6431" w:rsidRPr="00BD6431" w:rsidRDefault="00000000" w:rsidP="39FCBD2A">
          <w:pPr>
            <w:pStyle w:val="TOC2"/>
            <w:tabs>
              <w:tab w:val="right" w:leader="dot" w:pos="9795"/>
            </w:tabs>
            <w:rPr>
              <w:rStyle w:val="Hyperlink"/>
              <w:noProof/>
            </w:rPr>
          </w:pPr>
          <w:hyperlink w:anchor="_Toc778491391">
            <w:r w:rsidR="39FCBD2A" w:rsidRPr="39FCBD2A">
              <w:rPr>
                <w:rStyle w:val="Hyperlink"/>
              </w:rPr>
              <w:t>4.</w:t>
            </w:r>
            <w:r>
              <w:tab/>
            </w:r>
            <w:r w:rsidR="39FCBD2A" w:rsidRPr="39FCBD2A">
              <w:rPr>
                <w:rStyle w:val="Hyperlink"/>
              </w:rPr>
              <w:t>Conclusions &amp; Further Study</w:t>
            </w:r>
            <w:r>
              <w:tab/>
            </w:r>
            <w:r>
              <w:fldChar w:fldCharType="begin"/>
            </w:r>
            <w:r>
              <w:instrText>PAGEREF _Toc778491391 \h</w:instrText>
            </w:r>
            <w:r>
              <w:fldChar w:fldCharType="separate"/>
            </w:r>
            <w:r w:rsidR="39FCBD2A" w:rsidRPr="39FCBD2A">
              <w:rPr>
                <w:rStyle w:val="Hyperlink"/>
              </w:rPr>
              <w:t>14</w:t>
            </w:r>
            <w:r>
              <w:fldChar w:fldCharType="end"/>
            </w:r>
          </w:hyperlink>
        </w:p>
        <w:p w14:paraId="267659E1" w14:textId="06B32776" w:rsidR="39FCBD2A" w:rsidRDefault="00000000" w:rsidP="39FCBD2A">
          <w:pPr>
            <w:pStyle w:val="TOC2"/>
            <w:tabs>
              <w:tab w:val="left" w:pos="660"/>
              <w:tab w:val="right" w:leader="dot" w:pos="9795"/>
            </w:tabs>
            <w:rPr>
              <w:rStyle w:val="Hyperlink"/>
            </w:rPr>
          </w:pPr>
          <w:hyperlink w:anchor="_Toc480806393">
            <w:r w:rsidR="39FCBD2A" w:rsidRPr="39FCBD2A">
              <w:rPr>
                <w:rStyle w:val="Hyperlink"/>
              </w:rPr>
              <w:t>6.</w:t>
            </w:r>
            <w:r w:rsidR="39FCBD2A">
              <w:tab/>
            </w:r>
            <w:r w:rsidR="39FCBD2A" w:rsidRPr="39FCBD2A">
              <w:rPr>
                <w:rStyle w:val="Hyperlink"/>
              </w:rPr>
              <w:t>References</w:t>
            </w:r>
            <w:r w:rsidR="39FCBD2A">
              <w:tab/>
            </w:r>
            <w:r w:rsidR="39FCBD2A">
              <w:fldChar w:fldCharType="begin"/>
            </w:r>
            <w:r w:rsidR="39FCBD2A">
              <w:instrText>PAGEREF _Toc480806393 \h</w:instrText>
            </w:r>
            <w:r w:rsidR="39FCBD2A">
              <w:fldChar w:fldCharType="separate"/>
            </w:r>
            <w:r w:rsidR="39FCBD2A" w:rsidRPr="39FCBD2A">
              <w:rPr>
                <w:rStyle w:val="Hyperlink"/>
              </w:rPr>
              <w:t>15</w:t>
            </w:r>
            <w:r w:rsidR="39FCBD2A">
              <w:fldChar w:fldCharType="end"/>
            </w:r>
          </w:hyperlink>
          <w:r w:rsidR="39FCBD2A">
            <w:fldChar w:fldCharType="end"/>
          </w:r>
        </w:p>
      </w:sdtContent>
    </w:sdt>
    <w:p w14:paraId="6B138875" w14:textId="7A95E96E" w:rsidR="00671D98" w:rsidRDefault="00671D98" w:rsidP="00BD6431"/>
    <w:p w14:paraId="70383099" w14:textId="7A49705A" w:rsidR="008B51BA" w:rsidRPr="008B51BA" w:rsidRDefault="4265CA30">
      <w:pPr>
        <w:pStyle w:val="Heading2"/>
        <w:numPr>
          <w:ilvl w:val="0"/>
          <w:numId w:val="32"/>
        </w:numPr>
        <w:jc w:val="both"/>
        <w:rPr>
          <w:rFonts w:ascii="Segoe UI" w:hAnsi="Segoe UI" w:cs="Segoe UI"/>
        </w:rPr>
      </w:pPr>
      <w:bookmarkStart w:id="3" w:name="_Toc1931315803"/>
      <w:bookmarkStart w:id="4" w:name="_Toc582282701"/>
      <w:bookmarkStart w:id="5" w:name="_Toc1105290260"/>
      <w:bookmarkStart w:id="6" w:name="_Toc1706017157"/>
      <w:bookmarkStart w:id="7" w:name="_Toc1008318328"/>
      <w:bookmarkStart w:id="8" w:name="_Toc20797591"/>
      <w:bookmarkStart w:id="9" w:name="_Toc1232855817"/>
      <w:r w:rsidRPr="39FCBD2A">
        <w:rPr>
          <w:rFonts w:ascii="Segoe UI" w:hAnsi="Segoe UI" w:cs="Segoe UI"/>
        </w:rPr>
        <w:t>Abstract:</w:t>
      </w:r>
      <w:bookmarkEnd w:id="3"/>
      <w:bookmarkEnd w:id="4"/>
      <w:bookmarkEnd w:id="5"/>
      <w:bookmarkEnd w:id="6"/>
      <w:bookmarkEnd w:id="7"/>
      <w:bookmarkEnd w:id="8"/>
      <w:bookmarkEnd w:id="9"/>
    </w:p>
    <w:p w14:paraId="47E6AC3E" w14:textId="7001B0B0" w:rsidR="23B94125" w:rsidRDefault="23B94125" w:rsidP="39FCBD2A">
      <w:pPr>
        <w:pStyle w:val="ListParagraph"/>
        <w:jc w:val="both"/>
        <w:rPr>
          <w:rFonts w:ascii="Segoe UI" w:hAnsi="Segoe UI" w:cs="Segoe UI"/>
        </w:rPr>
      </w:pPr>
      <w:r w:rsidRPr="39FCBD2A">
        <w:rPr>
          <w:rFonts w:ascii="Segoe UI" w:hAnsi="Segoe UI" w:cs="Segoe UI"/>
        </w:rPr>
        <w:t xml:space="preserve">Non-profit Micro-finance organizations offer lending opportunities to alleviate poverty by financially supporting underprivileged, yet competent entrepreneurs who are in dire need of an establishment that </w:t>
      </w:r>
      <w:r w:rsidR="4E5298D1" w:rsidRPr="39FCBD2A">
        <w:rPr>
          <w:rFonts w:ascii="Segoe UI" w:hAnsi="Segoe UI" w:cs="Segoe UI"/>
        </w:rPr>
        <w:t>provides</w:t>
      </w:r>
      <w:r w:rsidR="4EB910DD" w:rsidRPr="39FCBD2A">
        <w:rPr>
          <w:rFonts w:ascii="Segoe UI" w:hAnsi="Segoe UI" w:cs="Segoe UI"/>
        </w:rPr>
        <w:t xml:space="preserve"> loans</w:t>
      </w:r>
      <w:r w:rsidRPr="39FCBD2A">
        <w:rPr>
          <w:rFonts w:ascii="Segoe UI" w:hAnsi="Segoe UI" w:cs="Segoe UI"/>
        </w:rPr>
        <w:t xml:space="preserve"> to those who have </w:t>
      </w:r>
      <w:r w:rsidR="4EB910DD" w:rsidRPr="39FCBD2A">
        <w:rPr>
          <w:rFonts w:ascii="Segoe UI" w:hAnsi="Segoe UI" w:cs="Segoe UI"/>
        </w:rPr>
        <w:t>need</w:t>
      </w:r>
      <w:r w:rsidRPr="39FCBD2A">
        <w:rPr>
          <w:rFonts w:ascii="Segoe UI" w:hAnsi="Segoe UI" w:cs="Segoe UI"/>
        </w:rPr>
        <w:t xml:space="preserve">. </w:t>
      </w:r>
      <w:r w:rsidR="4EB910DD" w:rsidRPr="39FCBD2A">
        <w:rPr>
          <w:rFonts w:ascii="Segoe UI" w:hAnsi="Segoe UI" w:cs="Segoe UI"/>
        </w:rPr>
        <w:t xml:space="preserve">Micro lending through crowdfunding is the technique of raising investment to fund a venture or loan through several depositors using an innovative digital platform. </w:t>
      </w:r>
      <w:r w:rsidRPr="39FCBD2A">
        <w:rPr>
          <w:rFonts w:ascii="Segoe UI" w:hAnsi="Segoe UI" w:cs="Segoe UI"/>
          <w:i/>
          <w:iCs/>
        </w:rPr>
        <w:t>Kiva.org</w:t>
      </w:r>
      <w:r w:rsidRPr="39FCBD2A">
        <w:rPr>
          <w:rFonts w:ascii="Segoe UI" w:hAnsi="Segoe UI" w:cs="Segoe UI"/>
        </w:rPr>
        <w:t xml:space="preserve">, a </w:t>
      </w:r>
      <w:r w:rsidR="4EB910DD" w:rsidRPr="39FCBD2A">
        <w:rPr>
          <w:rFonts w:ascii="Segoe UI" w:hAnsi="Segoe UI" w:cs="Segoe UI"/>
        </w:rPr>
        <w:t>widely used</w:t>
      </w:r>
      <w:r w:rsidRPr="39FCBD2A">
        <w:rPr>
          <w:rFonts w:ascii="Segoe UI" w:hAnsi="Segoe UI" w:cs="Segoe UI"/>
        </w:rPr>
        <w:t xml:space="preserve"> crowd-funded micro-financial service, </w:t>
      </w:r>
      <w:r w:rsidR="4EB910DD" w:rsidRPr="39FCBD2A">
        <w:rPr>
          <w:rFonts w:ascii="Segoe UI" w:hAnsi="Segoe UI" w:cs="Segoe UI"/>
        </w:rPr>
        <w:t>offers</w:t>
      </w:r>
      <w:r w:rsidRPr="39FCBD2A">
        <w:rPr>
          <w:rFonts w:ascii="Segoe UI" w:hAnsi="Segoe UI" w:cs="Segoe UI"/>
        </w:rPr>
        <w:t xml:space="preserve"> </w:t>
      </w:r>
      <w:r w:rsidR="4EB910DD" w:rsidRPr="39FCBD2A">
        <w:rPr>
          <w:rFonts w:ascii="Segoe UI" w:hAnsi="Segoe UI" w:cs="Segoe UI"/>
        </w:rPr>
        <w:t xml:space="preserve">students &amp; </w:t>
      </w:r>
      <w:r w:rsidR="12A0E265" w:rsidRPr="39FCBD2A">
        <w:rPr>
          <w:rFonts w:ascii="Segoe UI" w:hAnsi="Segoe UI" w:cs="Segoe UI"/>
        </w:rPr>
        <w:t>researchers</w:t>
      </w:r>
      <w:r w:rsidRPr="39FCBD2A">
        <w:rPr>
          <w:rFonts w:ascii="Segoe UI" w:hAnsi="Segoe UI" w:cs="Segoe UI"/>
        </w:rPr>
        <w:t xml:space="preserve"> an extensive </w:t>
      </w:r>
      <w:r w:rsidR="4EB910DD" w:rsidRPr="39FCBD2A">
        <w:rPr>
          <w:rFonts w:ascii="Segoe UI" w:hAnsi="Segoe UI" w:cs="Segoe UI"/>
        </w:rPr>
        <w:t>volume</w:t>
      </w:r>
      <w:r w:rsidRPr="39FCBD2A">
        <w:rPr>
          <w:rFonts w:ascii="Segoe UI" w:hAnsi="Segoe UI" w:cs="Segoe UI"/>
        </w:rPr>
        <w:t xml:space="preserve"> of publicly available data </w:t>
      </w:r>
      <w:r w:rsidR="4EB910DD" w:rsidRPr="39FCBD2A">
        <w:rPr>
          <w:rFonts w:ascii="Segoe UI" w:hAnsi="Segoe UI" w:cs="Segoe UI"/>
        </w:rPr>
        <w:t>comprising</w:t>
      </w:r>
      <w:r w:rsidRPr="39FCBD2A">
        <w:rPr>
          <w:rFonts w:ascii="Segoe UI" w:hAnsi="Segoe UI" w:cs="Segoe UI"/>
        </w:rPr>
        <w:t xml:space="preserve"> a rich set of </w:t>
      </w:r>
      <w:r w:rsidR="4EB910DD" w:rsidRPr="39FCBD2A">
        <w:rPr>
          <w:rFonts w:ascii="Segoe UI" w:hAnsi="Segoe UI" w:cs="Segoe UI"/>
        </w:rPr>
        <w:t>varied</w:t>
      </w:r>
      <w:r w:rsidRPr="39FCBD2A">
        <w:rPr>
          <w:rFonts w:ascii="Segoe UI" w:hAnsi="Segoe UI" w:cs="Segoe UI"/>
        </w:rPr>
        <w:t xml:space="preserve"> information </w:t>
      </w:r>
      <w:r w:rsidR="4EB910DD" w:rsidRPr="39FCBD2A">
        <w:rPr>
          <w:rFonts w:ascii="Segoe UI" w:hAnsi="Segoe UI" w:cs="Segoe UI"/>
        </w:rPr>
        <w:t>about</w:t>
      </w:r>
      <w:r w:rsidRPr="39FCBD2A">
        <w:rPr>
          <w:rFonts w:ascii="Segoe UI" w:hAnsi="Segoe UI" w:cs="Segoe UI"/>
        </w:rPr>
        <w:t xml:space="preserve"> micro-financial </w:t>
      </w:r>
      <w:r w:rsidR="4EB910DD" w:rsidRPr="39FCBD2A">
        <w:rPr>
          <w:rFonts w:ascii="Segoe UI" w:hAnsi="Segoe UI" w:cs="Segoe UI"/>
        </w:rPr>
        <w:t>operations</w:t>
      </w:r>
      <w:r w:rsidRPr="39FCBD2A">
        <w:rPr>
          <w:rFonts w:ascii="Segoe UI" w:hAnsi="Segoe UI" w:cs="Segoe UI"/>
        </w:rPr>
        <w:t xml:space="preserve">. The aim of this project report is to study the available data of borrowers &amp; lenders with Kivs.org </w:t>
      </w:r>
      <w:r w:rsidR="24F78F7E" w:rsidRPr="39FCBD2A">
        <w:rPr>
          <w:rFonts w:ascii="Segoe UI" w:hAnsi="Segoe UI" w:cs="Segoe UI"/>
        </w:rPr>
        <w:t xml:space="preserve">using CRISP DM process in Enterprise Miner </w:t>
      </w:r>
      <w:r w:rsidRPr="39FCBD2A">
        <w:rPr>
          <w:rFonts w:ascii="Segoe UI" w:hAnsi="Segoe UI" w:cs="Segoe UI"/>
        </w:rPr>
        <w:t xml:space="preserve">to build a most appropriate machine learning model to predict whether loan application gets funded or not. Also, to examine and </w:t>
      </w:r>
      <w:r w:rsidRPr="39FCBD2A">
        <w:rPr>
          <w:rFonts w:ascii="Segoe UI" w:hAnsi="Segoe UI" w:cs="Segoe UI"/>
        </w:rPr>
        <w:lastRenderedPageBreak/>
        <w:t xml:space="preserve">conduct descriptive and diagnostic analysis </w:t>
      </w:r>
      <w:r w:rsidR="24F78F7E" w:rsidRPr="39FCBD2A">
        <w:rPr>
          <w:rFonts w:ascii="Segoe UI" w:hAnsi="Segoe UI" w:cs="Segoe UI"/>
        </w:rPr>
        <w:t>using data visualization tool – Tableau to</w:t>
      </w:r>
      <w:r w:rsidRPr="39FCBD2A">
        <w:rPr>
          <w:rFonts w:ascii="Segoe UI" w:hAnsi="Segoe UI" w:cs="Segoe UI"/>
        </w:rPr>
        <w:t xml:space="preserve"> identify factors that are behind Kiva’s success. The report emphases on Kiva.org, one of the most successful crowdfunding platforms in the world</w:t>
      </w:r>
      <w:r w:rsidR="70ECE57D" w:rsidRPr="39FCBD2A">
        <w:rPr>
          <w:rFonts w:ascii="Segoe UI" w:hAnsi="Segoe UI" w:cs="Segoe UI"/>
        </w:rPr>
        <w:t>.</w:t>
      </w:r>
    </w:p>
    <w:p w14:paraId="7A243A27" w14:textId="744D9EFC" w:rsidR="0082011A" w:rsidRPr="0082011A" w:rsidRDefault="0082011A" w:rsidP="00835DEE">
      <w:r>
        <w:rPr>
          <w:rFonts w:ascii="Segoe UI" w:eastAsia="Times New Roman" w:hAnsi="Segoe UI" w:cs="Segoe UI"/>
          <w:b/>
          <w:bCs/>
          <w:color w:val="808080"/>
          <w:kern w:val="36"/>
          <w:sz w:val="20"/>
          <w:szCs w:val="20"/>
        </w:rPr>
        <w:t xml:space="preserve">Key Words: </w:t>
      </w:r>
      <w:r w:rsidR="000B03CB">
        <w:rPr>
          <w:rFonts w:ascii="Segoe UI" w:eastAsia="Times New Roman" w:hAnsi="Segoe UI" w:cs="Segoe UI"/>
          <w:b/>
          <w:bCs/>
          <w:color w:val="808080"/>
          <w:kern w:val="36"/>
          <w:sz w:val="20"/>
          <w:szCs w:val="20"/>
        </w:rPr>
        <w:t>Loan, Crowdfunding, Field-Partner, Repayment,</w:t>
      </w:r>
      <w:r w:rsidR="00F1056F">
        <w:rPr>
          <w:rFonts w:ascii="Segoe UI" w:eastAsia="Times New Roman" w:hAnsi="Segoe UI" w:cs="Segoe UI"/>
          <w:b/>
          <w:bCs/>
          <w:color w:val="808080"/>
          <w:kern w:val="36"/>
          <w:sz w:val="20"/>
          <w:szCs w:val="20"/>
        </w:rPr>
        <w:t xml:space="preserve"> </w:t>
      </w:r>
      <w:r w:rsidR="000B03CB">
        <w:rPr>
          <w:rFonts w:ascii="Segoe UI" w:eastAsia="Times New Roman" w:hAnsi="Segoe UI" w:cs="Segoe UI"/>
          <w:b/>
          <w:bCs/>
          <w:color w:val="808080"/>
          <w:kern w:val="36"/>
          <w:sz w:val="20"/>
          <w:szCs w:val="20"/>
        </w:rPr>
        <w:t>Disbursement</w:t>
      </w:r>
      <w:r w:rsidR="00C878A6">
        <w:rPr>
          <w:rFonts w:ascii="Segoe UI" w:eastAsia="Times New Roman" w:hAnsi="Segoe UI" w:cs="Segoe UI"/>
          <w:b/>
          <w:bCs/>
          <w:color w:val="808080"/>
          <w:kern w:val="36"/>
          <w:sz w:val="20"/>
          <w:szCs w:val="20"/>
        </w:rPr>
        <w:t xml:space="preserve">, </w:t>
      </w:r>
      <w:r w:rsidR="00BD6431">
        <w:rPr>
          <w:rFonts w:ascii="Segoe UI" w:eastAsia="Times New Roman" w:hAnsi="Segoe UI" w:cs="Segoe UI"/>
          <w:b/>
          <w:bCs/>
          <w:color w:val="808080"/>
          <w:kern w:val="36"/>
          <w:sz w:val="20"/>
          <w:szCs w:val="20"/>
        </w:rPr>
        <w:t>D</w:t>
      </w:r>
      <w:r w:rsidR="00C878A6">
        <w:rPr>
          <w:rFonts w:ascii="Segoe UI" w:eastAsia="Times New Roman" w:hAnsi="Segoe UI" w:cs="Segoe UI"/>
          <w:b/>
          <w:bCs/>
          <w:color w:val="808080"/>
          <w:kern w:val="36"/>
          <w:sz w:val="20"/>
          <w:szCs w:val="20"/>
        </w:rPr>
        <w:t xml:space="preserve">escriptive analytics, </w:t>
      </w:r>
      <w:r w:rsidR="00BD6431">
        <w:rPr>
          <w:rFonts w:ascii="Segoe UI" w:eastAsia="Times New Roman" w:hAnsi="Segoe UI" w:cs="Segoe UI"/>
          <w:b/>
          <w:bCs/>
          <w:color w:val="808080"/>
          <w:kern w:val="36"/>
          <w:sz w:val="20"/>
          <w:szCs w:val="20"/>
        </w:rPr>
        <w:t>M</w:t>
      </w:r>
      <w:r w:rsidR="00C878A6">
        <w:rPr>
          <w:rFonts w:ascii="Segoe UI" w:eastAsia="Times New Roman" w:hAnsi="Segoe UI" w:cs="Segoe UI"/>
          <w:b/>
          <w:bCs/>
          <w:color w:val="808080"/>
          <w:kern w:val="36"/>
          <w:sz w:val="20"/>
          <w:szCs w:val="20"/>
        </w:rPr>
        <w:t xml:space="preserve">achine learning, </w:t>
      </w:r>
      <w:r w:rsidR="00BD6431">
        <w:rPr>
          <w:rFonts w:ascii="Segoe UI" w:eastAsia="Times New Roman" w:hAnsi="Segoe UI" w:cs="Segoe UI"/>
          <w:b/>
          <w:bCs/>
          <w:color w:val="808080"/>
          <w:kern w:val="36"/>
          <w:sz w:val="20"/>
          <w:szCs w:val="20"/>
        </w:rPr>
        <w:t>Accuracy, Sensitivity, Specificity</w:t>
      </w:r>
      <w:r w:rsidR="00C878A6">
        <w:rPr>
          <w:rFonts w:ascii="Segoe UI" w:eastAsia="Times New Roman" w:hAnsi="Segoe UI" w:cs="Segoe UI"/>
          <w:b/>
          <w:bCs/>
          <w:color w:val="808080"/>
          <w:kern w:val="36"/>
          <w:sz w:val="20"/>
          <w:szCs w:val="20"/>
        </w:rPr>
        <w:t>,</w:t>
      </w:r>
    </w:p>
    <w:p w14:paraId="02AD112D" w14:textId="77777777" w:rsidR="00B73726" w:rsidRDefault="06141D82">
      <w:pPr>
        <w:pStyle w:val="Heading2"/>
        <w:numPr>
          <w:ilvl w:val="0"/>
          <w:numId w:val="32"/>
        </w:numPr>
        <w:jc w:val="both"/>
        <w:rPr>
          <w:rFonts w:ascii="Segoe UI" w:hAnsi="Segoe UI" w:cs="Segoe UI"/>
        </w:rPr>
      </w:pPr>
      <w:bookmarkStart w:id="10" w:name="_Toc2057293883"/>
      <w:bookmarkStart w:id="11" w:name="_Toc592469659"/>
      <w:bookmarkStart w:id="12" w:name="_Toc322060550"/>
      <w:bookmarkStart w:id="13" w:name="_Toc1043740518"/>
      <w:bookmarkStart w:id="14" w:name="_Toc917733254"/>
      <w:bookmarkStart w:id="15" w:name="_Toc1692970621"/>
      <w:bookmarkStart w:id="16" w:name="_Toc1624125838"/>
      <w:r w:rsidRPr="39FCBD2A">
        <w:rPr>
          <w:rFonts w:ascii="Segoe UI" w:hAnsi="Segoe UI" w:cs="Segoe UI"/>
        </w:rPr>
        <w:t>Introduction</w:t>
      </w:r>
      <w:bookmarkEnd w:id="10"/>
      <w:bookmarkEnd w:id="11"/>
      <w:bookmarkEnd w:id="12"/>
      <w:bookmarkEnd w:id="13"/>
      <w:bookmarkEnd w:id="14"/>
      <w:bookmarkEnd w:id="15"/>
      <w:bookmarkEnd w:id="16"/>
    </w:p>
    <w:p w14:paraId="6D882DBC" w14:textId="556444B7" w:rsidR="002C1895" w:rsidRPr="00B73726" w:rsidRDefault="567B3535">
      <w:pPr>
        <w:pStyle w:val="Heading2"/>
        <w:numPr>
          <w:ilvl w:val="1"/>
          <w:numId w:val="32"/>
        </w:numPr>
        <w:jc w:val="both"/>
        <w:rPr>
          <w:rFonts w:ascii="Segoe UI" w:hAnsi="Segoe UI" w:cs="Segoe UI"/>
        </w:rPr>
      </w:pPr>
      <w:bookmarkStart w:id="17" w:name="_Toc1926443791"/>
      <w:bookmarkStart w:id="18" w:name="_Toc1505639738"/>
      <w:bookmarkStart w:id="19" w:name="_Toc47948071"/>
      <w:bookmarkStart w:id="20" w:name="_Toc885744150"/>
      <w:bookmarkStart w:id="21" w:name="_Toc1184406487"/>
      <w:bookmarkStart w:id="22" w:name="_Toc964280444"/>
      <w:bookmarkStart w:id="23" w:name="_Toc160200698"/>
      <w:r w:rsidRPr="39FCBD2A">
        <w:rPr>
          <w:rFonts w:ascii="Segoe UI" w:hAnsi="Segoe UI" w:cs="Segoe UI"/>
        </w:rPr>
        <w:t>Kiva.org</w:t>
      </w:r>
      <w:bookmarkEnd w:id="17"/>
      <w:bookmarkEnd w:id="18"/>
      <w:bookmarkEnd w:id="19"/>
      <w:bookmarkEnd w:id="20"/>
      <w:bookmarkEnd w:id="21"/>
      <w:bookmarkEnd w:id="22"/>
      <w:bookmarkEnd w:id="23"/>
    </w:p>
    <w:p w14:paraId="2EB4D00F" w14:textId="5EA39C22" w:rsidR="002C1895" w:rsidRDefault="567B3535" w:rsidP="002C1895">
      <w:pPr>
        <w:pStyle w:val="ListParagraph"/>
        <w:ind w:left="792"/>
        <w:jc w:val="both"/>
        <w:rPr>
          <w:rFonts w:ascii="Segoe UI" w:hAnsi="Segoe UI" w:cs="Segoe UI"/>
        </w:rPr>
      </w:pPr>
      <w:r w:rsidRPr="39FCBD2A">
        <w:rPr>
          <w:rFonts w:ascii="Segoe UI" w:hAnsi="Segoe UI" w:cs="Segoe UI"/>
        </w:rPr>
        <w:t xml:space="preserve">Founded in 2005, Kiva.org is one of the world’s largest online crowdfunding platforms where people can lend money to underserved entrepreneurs across the globe. With the mission of “connecting people through lending to alleviate poverty,” Kiva </w:t>
      </w:r>
      <w:r w:rsidR="2D17B85F" w:rsidRPr="39FCBD2A">
        <w:rPr>
          <w:rFonts w:ascii="Segoe UI" w:hAnsi="Segoe UI" w:cs="Segoe UI"/>
        </w:rPr>
        <w:t>endeavors</w:t>
      </w:r>
      <w:r w:rsidRPr="39FCBD2A">
        <w:rPr>
          <w:rFonts w:ascii="Segoe UI" w:hAnsi="Segoe UI" w:cs="Segoe UI"/>
        </w:rPr>
        <w:t xml:space="preserve"> to provide safe and </w:t>
      </w:r>
      <w:r w:rsidR="2D17B85F" w:rsidRPr="39FCBD2A">
        <w:rPr>
          <w:rFonts w:ascii="Segoe UI" w:hAnsi="Segoe UI" w:cs="Segoe UI"/>
        </w:rPr>
        <w:t>inexpensive</w:t>
      </w:r>
      <w:r w:rsidRPr="39FCBD2A">
        <w:rPr>
          <w:rFonts w:ascii="Segoe UI" w:hAnsi="Segoe UI" w:cs="Segoe UI"/>
        </w:rPr>
        <w:t xml:space="preserve"> access to </w:t>
      </w:r>
      <w:r w:rsidR="2D17B85F" w:rsidRPr="39FCBD2A">
        <w:rPr>
          <w:rFonts w:ascii="Segoe UI" w:hAnsi="Segoe UI" w:cs="Segoe UI"/>
        </w:rPr>
        <w:t>investment</w:t>
      </w:r>
      <w:r w:rsidRPr="39FCBD2A">
        <w:rPr>
          <w:rFonts w:ascii="Segoe UI" w:hAnsi="Segoe UI" w:cs="Segoe UI"/>
        </w:rPr>
        <w:t xml:space="preserve"> in </w:t>
      </w:r>
      <w:r w:rsidR="2D17B85F" w:rsidRPr="39FCBD2A">
        <w:rPr>
          <w:rFonts w:ascii="Segoe UI" w:hAnsi="Segoe UI" w:cs="Segoe UI"/>
        </w:rPr>
        <w:t>areas</w:t>
      </w:r>
      <w:r w:rsidRPr="39FCBD2A">
        <w:rPr>
          <w:rFonts w:ascii="Segoe UI" w:hAnsi="Segoe UI" w:cs="Segoe UI"/>
        </w:rPr>
        <w:t xml:space="preserve"> where traditional banking services </w:t>
      </w:r>
      <w:r w:rsidR="2D17B85F" w:rsidRPr="39FCBD2A">
        <w:rPr>
          <w:rFonts w:ascii="Segoe UI" w:hAnsi="Segoe UI" w:cs="Segoe UI"/>
        </w:rPr>
        <w:t>is ineffective to meet the requirement</w:t>
      </w:r>
      <w:r w:rsidRPr="39FCBD2A">
        <w:rPr>
          <w:rFonts w:ascii="Segoe UI" w:hAnsi="Segoe UI" w:cs="Segoe UI"/>
        </w:rPr>
        <w:t xml:space="preserve">, thereby </w:t>
      </w:r>
      <w:r w:rsidR="2D17B85F" w:rsidRPr="39FCBD2A">
        <w:rPr>
          <w:rFonts w:ascii="Segoe UI" w:hAnsi="Segoe UI" w:cs="Segoe UI"/>
        </w:rPr>
        <w:t>empowering</w:t>
      </w:r>
      <w:r w:rsidRPr="39FCBD2A">
        <w:rPr>
          <w:rFonts w:ascii="Segoe UI" w:hAnsi="Segoe UI" w:cs="Segoe UI"/>
        </w:rPr>
        <w:t xml:space="preserve"> people to create opportunities </w:t>
      </w:r>
      <w:r w:rsidR="2D17B85F" w:rsidRPr="39FCBD2A">
        <w:rPr>
          <w:rFonts w:ascii="Segoe UI" w:hAnsi="Segoe UI" w:cs="Segoe UI"/>
        </w:rPr>
        <w:t>to become entrepreneurs</w:t>
      </w:r>
      <w:r w:rsidRPr="39FCBD2A">
        <w:rPr>
          <w:rFonts w:ascii="Segoe UI" w:hAnsi="Segoe UI" w:cs="Segoe UI"/>
        </w:rPr>
        <w:t xml:space="preserve">. In </w:t>
      </w:r>
      <w:r w:rsidR="2D17B85F" w:rsidRPr="39FCBD2A">
        <w:rPr>
          <w:rFonts w:ascii="Segoe UI" w:hAnsi="Segoe UI" w:cs="Segoe UI"/>
        </w:rPr>
        <w:t>fact</w:t>
      </w:r>
      <w:r w:rsidRPr="39FCBD2A">
        <w:rPr>
          <w:rFonts w:ascii="Segoe UI" w:hAnsi="Segoe UI" w:cs="Segoe UI"/>
        </w:rPr>
        <w:t xml:space="preserve">, Kiva acts </w:t>
      </w:r>
      <w:r w:rsidR="2D17B85F" w:rsidRPr="39FCBD2A">
        <w:rPr>
          <w:rFonts w:ascii="Segoe UI" w:hAnsi="Segoe UI" w:cs="Segoe UI"/>
        </w:rPr>
        <w:t xml:space="preserve">like </w:t>
      </w:r>
      <w:r w:rsidR="2D17B85F" w:rsidRPr="39FCBD2A">
        <w:rPr>
          <w:rFonts w:ascii="Segoe UI" w:hAnsi="Segoe UI" w:cs="Segoe UI"/>
          <w:i/>
          <w:iCs/>
        </w:rPr>
        <w:t>UBER</w:t>
      </w:r>
      <w:r w:rsidR="76E769CF" w:rsidRPr="39FCBD2A">
        <w:rPr>
          <w:rFonts w:ascii="Segoe UI" w:hAnsi="Segoe UI" w:cs="Segoe UI"/>
        </w:rPr>
        <w:t xml:space="preserve">, </w:t>
      </w:r>
      <w:r w:rsidRPr="39FCBD2A">
        <w:rPr>
          <w:rFonts w:ascii="Segoe UI" w:hAnsi="Segoe UI" w:cs="Segoe UI"/>
        </w:rPr>
        <w:t xml:space="preserve">an online </w:t>
      </w:r>
      <w:r w:rsidR="76E769CF" w:rsidRPr="39FCBD2A">
        <w:rPr>
          <w:rFonts w:ascii="Segoe UI" w:hAnsi="Segoe UI" w:cs="Segoe UI"/>
        </w:rPr>
        <w:t>connection</w:t>
      </w:r>
      <w:r w:rsidRPr="39FCBD2A">
        <w:rPr>
          <w:rFonts w:ascii="Segoe UI" w:hAnsi="Segoe UI" w:cs="Segoe UI"/>
        </w:rPr>
        <w:t xml:space="preserve"> between borrowers and lenders. The profiles of </w:t>
      </w:r>
      <w:r w:rsidR="76E769CF" w:rsidRPr="39FCBD2A">
        <w:rPr>
          <w:rFonts w:ascii="Segoe UI" w:hAnsi="Segoe UI" w:cs="Segoe UI"/>
        </w:rPr>
        <w:t>borrowers</w:t>
      </w:r>
      <w:r w:rsidRPr="39FCBD2A">
        <w:rPr>
          <w:rFonts w:ascii="Segoe UI" w:hAnsi="Segoe UI" w:cs="Segoe UI"/>
        </w:rPr>
        <w:t xml:space="preserve"> from d</w:t>
      </w:r>
      <w:r w:rsidR="76E769CF" w:rsidRPr="39FCBD2A">
        <w:rPr>
          <w:rFonts w:ascii="Segoe UI" w:hAnsi="Segoe UI" w:cs="Segoe UI"/>
        </w:rPr>
        <w:t xml:space="preserve">ifferent parts of world who </w:t>
      </w:r>
      <w:r w:rsidR="7BE7B32A" w:rsidRPr="39FCBD2A">
        <w:rPr>
          <w:rFonts w:ascii="Segoe UI" w:hAnsi="Segoe UI" w:cs="Segoe UI"/>
        </w:rPr>
        <w:t>need</w:t>
      </w:r>
      <w:r w:rsidR="76E769CF" w:rsidRPr="39FCBD2A">
        <w:rPr>
          <w:rFonts w:ascii="Segoe UI" w:hAnsi="Segoe UI" w:cs="Segoe UI"/>
        </w:rPr>
        <w:t xml:space="preserve"> affordable loans </w:t>
      </w:r>
      <w:r w:rsidRPr="39FCBD2A">
        <w:rPr>
          <w:rFonts w:ascii="Segoe UI" w:hAnsi="Segoe UI" w:cs="Segoe UI"/>
        </w:rPr>
        <w:t xml:space="preserve">are posted on Kiva’s platform. Lenders </w:t>
      </w:r>
      <w:r w:rsidR="76E769CF" w:rsidRPr="39FCBD2A">
        <w:rPr>
          <w:rFonts w:ascii="Segoe UI" w:hAnsi="Segoe UI" w:cs="Segoe UI"/>
        </w:rPr>
        <w:t xml:space="preserve">who volunteered to support needy people can </w:t>
      </w:r>
      <w:r w:rsidRPr="39FCBD2A">
        <w:rPr>
          <w:rFonts w:ascii="Segoe UI" w:hAnsi="Segoe UI" w:cs="Segoe UI"/>
        </w:rPr>
        <w:t xml:space="preserve">browse the different profiles and </w:t>
      </w:r>
      <w:r w:rsidR="76E769CF" w:rsidRPr="39FCBD2A">
        <w:rPr>
          <w:rFonts w:ascii="Segoe UI" w:hAnsi="Segoe UI" w:cs="Segoe UI"/>
        </w:rPr>
        <w:t>provide</w:t>
      </w:r>
      <w:r w:rsidRPr="39FCBD2A">
        <w:rPr>
          <w:rFonts w:ascii="Segoe UI" w:hAnsi="Segoe UI" w:cs="Segoe UI"/>
        </w:rPr>
        <w:t xml:space="preserve"> </w:t>
      </w:r>
      <w:r w:rsidR="76E769CF" w:rsidRPr="39FCBD2A">
        <w:rPr>
          <w:rFonts w:ascii="Segoe UI" w:hAnsi="Segoe UI" w:cs="Segoe UI"/>
        </w:rPr>
        <w:t>loan</w:t>
      </w:r>
      <w:r w:rsidRPr="39FCBD2A">
        <w:rPr>
          <w:rFonts w:ascii="Segoe UI" w:hAnsi="Segoe UI" w:cs="Segoe UI"/>
        </w:rPr>
        <w:t xml:space="preserve"> </w:t>
      </w:r>
      <w:r w:rsidR="76E769CF" w:rsidRPr="39FCBD2A">
        <w:rPr>
          <w:rFonts w:ascii="Segoe UI" w:hAnsi="Segoe UI" w:cs="Segoe UI"/>
        </w:rPr>
        <w:t>to</w:t>
      </w:r>
      <w:r w:rsidRPr="39FCBD2A">
        <w:rPr>
          <w:rFonts w:ascii="Segoe UI" w:hAnsi="Segoe UI" w:cs="Segoe UI"/>
        </w:rPr>
        <w:t xml:space="preserve"> </w:t>
      </w:r>
      <w:r w:rsidR="76E769CF" w:rsidRPr="39FCBD2A">
        <w:rPr>
          <w:rFonts w:ascii="Segoe UI" w:hAnsi="Segoe UI" w:cs="Segoe UI"/>
        </w:rPr>
        <w:t>chosen</w:t>
      </w:r>
      <w:r w:rsidRPr="39FCBD2A">
        <w:rPr>
          <w:rFonts w:ascii="Segoe UI" w:hAnsi="Segoe UI" w:cs="Segoe UI"/>
        </w:rPr>
        <w:t xml:space="preserve"> projects, </w:t>
      </w:r>
      <w:r w:rsidR="76E769CF" w:rsidRPr="39FCBD2A">
        <w:rPr>
          <w:rFonts w:ascii="Segoe UI" w:hAnsi="Segoe UI" w:cs="Segoe UI"/>
        </w:rPr>
        <w:t xml:space="preserve">based on loan application story, through a video or </w:t>
      </w:r>
      <w:r w:rsidRPr="39FCBD2A">
        <w:rPr>
          <w:rFonts w:ascii="Segoe UI" w:hAnsi="Segoe UI" w:cs="Segoe UI"/>
        </w:rPr>
        <w:t xml:space="preserve">characteristics of the loan request and the borrower. Based on data collected in </w:t>
      </w:r>
      <w:r w:rsidR="7BE7B32A" w:rsidRPr="39FCBD2A">
        <w:rPr>
          <w:rFonts w:ascii="Segoe UI" w:hAnsi="Segoe UI" w:cs="Segoe UI"/>
        </w:rPr>
        <w:t>Nov 2021</w:t>
      </w:r>
      <w:r w:rsidRPr="39FCBD2A">
        <w:rPr>
          <w:rFonts w:ascii="Segoe UI" w:hAnsi="Segoe UI" w:cs="Segoe UI"/>
        </w:rPr>
        <w:t xml:space="preserve">, Kiva is </w:t>
      </w:r>
      <w:r w:rsidR="7BE7B32A" w:rsidRPr="39FCBD2A">
        <w:rPr>
          <w:rFonts w:ascii="Segoe UI" w:hAnsi="Segoe UI" w:cs="Segoe UI"/>
        </w:rPr>
        <w:t xml:space="preserve">operating </w:t>
      </w:r>
      <w:r w:rsidRPr="39FCBD2A">
        <w:rPr>
          <w:rFonts w:ascii="Segoe UI" w:hAnsi="Segoe UI" w:cs="Segoe UI"/>
        </w:rPr>
        <w:t xml:space="preserve">in </w:t>
      </w:r>
      <w:r w:rsidR="7BE7B32A" w:rsidRPr="39FCBD2A">
        <w:rPr>
          <w:rFonts w:ascii="Segoe UI" w:hAnsi="Segoe UI" w:cs="Segoe UI"/>
        </w:rPr>
        <w:t>more than 70</w:t>
      </w:r>
      <w:r w:rsidRPr="39FCBD2A">
        <w:rPr>
          <w:rFonts w:ascii="Segoe UI" w:hAnsi="Segoe UI" w:cs="Segoe UI"/>
        </w:rPr>
        <w:t xml:space="preserve"> countries and </w:t>
      </w:r>
      <w:r w:rsidR="0A247047" w:rsidRPr="39FCBD2A">
        <w:rPr>
          <w:rFonts w:ascii="Segoe UI" w:hAnsi="Segoe UI" w:cs="Segoe UI"/>
        </w:rPr>
        <w:t>works</w:t>
      </w:r>
      <w:r w:rsidR="7BE7B32A" w:rsidRPr="39FCBD2A">
        <w:rPr>
          <w:rFonts w:ascii="Segoe UI" w:hAnsi="Segoe UI" w:cs="Segoe UI"/>
        </w:rPr>
        <w:t xml:space="preserve"> in partnership</w:t>
      </w:r>
      <w:r w:rsidRPr="39FCBD2A">
        <w:rPr>
          <w:rFonts w:ascii="Segoe UI" w:hAnsi="Segoe UI" w:cs="Segoe UI"/>
        </w:rPr>
        <w:t xml:space="preserve"> with 304 field partners. This </w:t>
      </w:r>
      <w:r w:rsidR="7BE7B32A" w:rsidRPr="39FCBD2A">
        <w:rPr>
          <w:rFonts w:ascii="Segoe UI" w:hAnsi="Segoe UI" w:cs="Segoe UI"/>
        </w:rPr>
        <w:t>partnership</w:t>
      </w:r>
      <w:r w:rsidRPr="39FCBD2A">
        <w:rPr>
          <w:rFonts w:ascii="Segoe UI" w:hAnsi="Segoe UI" w:cs="Segoe UI"/>
        </w:rPr>
        <w:t xml:space="preserve"> with field partners is a </w:t>
      </w:r>
      <w:r w:rsidR="7BE7B32A" w:rsidRPr="39FCBD2A">
        <w:rPr>
          <w:rFonts w:ascii="Segoe UI" w:hAnsi="Segoe UI" w:cs="Segoe UI"/>
        </w:rPr>
        <w:t>unique</w:t>
      </w:r>
      <w:r w:rsidRPr="39FCBD2A">
        <w:rPr>
          <w:rFonts w:ascii="Segoe UI" w:hAnsi="Segoe UI" w:cs="Segoe UI"/>
        </w:rPr>
        <w:t xml:space="preserve"> </w:t>
      </w:r>
      <w:r w:rsidR="7BE7B32A" w:rsidRPr="39FCBD2A">
        <w:rPr>
          <w:rFonts w:ascii="Segoe UI" w:hAnsi="Segoe UI" w:cs="Segoe UI"/>
        </w:rPr>
        <w:t>feature</w:t>
      </w:r>
      <w:r w:rsidRPr="39FCBD2A">
        <w:rPr>
          <w:rFonts w:ascii="Segoe UI" w:hAnsi="Segoe UI" w:cs="Segoe UI"/>
        </w:rPr>
        <w:t xml:space="preserve"> of Kiva, compared to other lending platforms. The field partners’ role is to </w:t>
      </w:r>
      <w:r w:rsidR="7BE7B32A" w:rsidRPr="39FCBD2A">
        <w:rPr>
          <w:rFonts w:ascii="Segoe UI" w:hAnsi="Segoe UI" w:cs="Segoe UI"/>
        </w:rPr>
        <w:t>enable</w:t>
      </w:r>
      <w:r w:rsidRPr="39FCBD2A">
        <w:rPr>
          <w:rFonts w:ascii="Segoe UI" w:hAnsi="Segoe UI" w:cs="Segoe UI"/>
        </w:rPr>
        <w:t xml:space="preserve"> the process by </w:t>
      </w:r>
      <w:r w:rsidR="7BE7B32A" w:rsidRPr="39FCBD2A">
        <w:rPr>
          <w:rFonts w:ascii="Segoe UI" w:hAnsi="Segoe UI" w:cs="Segoe UI"/>
        </w:rPr>
        <w:t>creating</w:t>
      </w:r>
      <w:r w:rsidRPr="39FCBD2A">
        <w:rPr>
          <w:rFonts w:ascii="Segoe UI" w:hAnsi="Segoe UI" w:cs="Segoe UI"/>
        </w:rPr>
        <w:t xml:space="preserve"> a </w:t>
      </w:r>
      <w:r w:rsidR="7BE7B32A" w:rsidRPr="39FCBD2A">
        <w:rPr>
          <w:rFonts w:ascii="Segoe UI" w:hAnsi="Segoe UI" w:cs="Segoe UI"/>
        </w:rPr>
        <w:t>regional</w:t>
      </w:r>
      <w:r w:rsidRPr="39FCBD2A">
        <w:rPr>
          <w:rFonts w:ascii="Segoe UI" w:hAnsi="Segoe UI" w:cs="Segoe UI"/>
        </w:rPr>
        <w:t xml:space="preserve"> presence and advancing the </w:t>
      </w:r>
      <w:r w:rsidR="7BE7B32A" w:rsidRPr="39FCBD2A">
        <w:rPr>
          <w:rFonts w:ascii="Segoe UI" w:hAnsi="Segoe UI" w:cs="Segoe UI"/>
        </w:rPr>
        <w:t>capital</w:t>
      </w:r>
      <w:r w:rsidRPr="39FCBD2A">
        <w:rPr>
          <w:rFonts w:ascii="Segoe UI" w:hAnsi="Segoe UI" w:cs="Segoe UI"/>
        </w:rPr>
        <w:t xml:space="preserve"> to the borrowers prior to posting the loan request on the Kiva platform, </w:t>
      </w:r>
      <w:r w:rsidR="30C4A5F0" w:rsidRPr="39FCBD2A">
        <w:rPr>
          <w:rFonts w:ascii="Segoe UI" w:hAnsi="Segoe UI" w:cs="Segoe UI"/>
        </w:rPr>
        <w:t>to</w:t>
      </w:r>
      <w:r w:rsidRPr="39FCBD2A">
        <w:rPr>
          <w:rFonts w:ascii="Segoe UI" w:hAnsi="Segoe UI" w:cs="Segoe UI"/>
        </w:rPr>
        <w:t xml:space="preserve"> give the borrowers a</w:t>
      </w:r>
      <w:r w:rsidR="7BE7B32A" w:rsidRPr="39FCBD2A">
        <w:rPr>
          <w:rFonts w:ascii="Segoe UI" w:hAnsi="Segoe UI" w:cs="Segoe UI"/>
        </w:rPr>
        <w:t xml:space="preserve"> head</w:t>
      </w:r>
      <w:r w:rsidRPr="39FCBD2A">
        <w:rPr>
          <w:rFonts w:ascii="Segoe UI" w:hAnsi="Segoe UI" w:cs="Segoe UI"/>
        </w:rPr>
        <w:t xml:space="preserve"> start in their </w:t>
      </w:r>
      <w:r w:rsidR="7BE7B32A" w:rsidRPr="39FCBD2A">
        <w:rPr>
          <w:rFonts w:ascii="Segoe UI" w:hAnsi="Segoe UI" w:cs="Segoe UI"/>
        </w:rPr>
        <w:t>business</w:t>
      </w:r>
      <w:r w:rsidRPr="39FCBD2A">
        <w:rPr>
          <w:rFonts w:ascii="Segoe UI" w:hAnsi="Segoe UI" w:cs="Segoe UI"/>
        </w:rPr>
        <w:t xml:space="preserve"> </w:t>
      </w:r>
      <w:r w:rsidR="7BE7B32A" w:rsidRPr="39FCBD2A">
        <w:rPr>
          <w:rFonts w:ascii="Segoe UI" w:hAnsi="Segoe UI" w:cs="Segoe UI"/>
        </w:rPr>
        <w:t>endeavor</w:t>
      </w:r>
      <w:r w:rsidRPr="39FCBD2A">
        <w:rPr>
          <w:rFonts w:ascii="Segoe UI" w:hAnsi="Segoe UI" w:cs="Segoe UI"/>
        </w:rPr>
        <w:t xml:space="preserve">. </w:t>
      </w:r>
      <w:r w:rsidR="6425D55E" w:rsidRPr="39FCBD2A">
        <w:rPr>
          <w:rFonts w:ascii="Segoe UI" w:hAnsi="Segoe UI" w:cs="Segoe UI"/>
        </w:rPr>
        <w:t xml:space="preserve">The </w:t>
      </w:r>
      <w:r w:rsidR="7BE7B32A" w:rsidRPr="39FCBD2A">
        <w:rPr>
          <w:rFonts w:ascii="Segoe UI" w:hAnsi="Segoe UI" w:cs="Segoe UI"/>
        </w:rPr>
        <w:t>focus</w:t>
      </w:r>
      <w:r w:rsidR="6425D55E" w:rsidRPr="39FCBD2A">
        <w:rPr>
          <w:rFonts w:ascii="Segoe UI" w:hAnsi="Segoe UI" w:cs="Segoe UI"/>
        </w:rPr>
        <w:t xml:space="preserve"> areas of </w:t>
      </w:r>
      <w:r w:rsidR="5EA423BE" w:rsidRPr="39FCBD2A">
        <w:rPr>
          <w:rFonts w:ascii="Segoe UI" w:hAnsi="Segoe UI" w:cs="Segoe UI"/>
        </w:rPr>
        <w:t>Kiva</w:t>
      </w:r>
      <w:r w:rsidR="6425D55E" w:rsidRPr="39FCBD2A">
        <w:rPr>
          <w:rFonts w:ascii="Segoe UI" w:hAnsi="Segoe UI" w:cs="Segoe UI"/>
        </w:rPr>
        <w:t xml:space="preserve"> are a) agriculture b) </w:t>
      </w:r>
      <w:r w:rsidR="473BAEB4" w:rsidRPr="39FCBD2A">
        <w:rPr>
          <w:rFonts w:ascii="Segoe UI" w:hAnsi="Segoe UI" w:cs="Segoe UI"/>
        </w:rPr>
        <w:t>refugees</w:t>
      </w:r>
      <w:r w:rsidR="6425D55E" w:rsidRPr="39FCBD2A">
        <w:rPr>
          <w:rFonts w:ascii="Segoe UI" w:hAnsi="Segoe UI" w:cs="Segoe UI"/>
        </w:rPr>
        <w:t xml:space="preserve"> and </w:t>
      </w:r>
      <w:r w:rsidR="63D82FCB" w:rsidRPr="39FCBD2A">
        <w:rPr>
          <w:rFonts w:ascii="Segoe UI" w:hAnsi="Segoe UI" w:cs="Segoe UI"/>
        </w:rPr>
        <w:t>c) gender</w:t>
      </w:r>
      <w:r w:rsidR="6425D55E" w:rsidRPr="39FCBD2A">
        <w:rPr>
          <w:rFonts w:ascii="Segoe UI" w:hAnsi="Segoe UI" w:cs="Segoe UI"/>
        </w:rPr>
        <w:t xml:space="preserve">. </w:t>
      </w:r>
      <w:r w:rsidRPr="39FCBD2A">
        <w:rPr>
          <w:rFonts w:ascii="Segoe UI" w:hAnsi="Segoe UI" w:cs="Segoe UI"/>
        </w:rPr>
        <w:t xml:space="preserve">To date, the organization has crowdfunded more than </w:t>
      </w:r>
      <w:r w:rsidR="30C4A5F0" w:rsidRPr="39FCBD2A">
        <w:rPr>
          <w:rFonts w:ascii="Segoe UI" w:hAnsi="Segoe UI" w:cs="Segoe UI"/>
        </w:rPr>
        <w:t>4.4 m</w:t>
      </w:r>
      <w:r w:rsidRPr="39FCBD2A">
        <w:rPr>
          <w:rFonts w:ascii="Segoe UI" w:hAnsi="Segoe UI" w:cs="Segoe UI"/>
        </w:rPr>
        <w:t>illion loans, totaling more than $</w:t>
      </w:r>
      <w:r w:rsidR="30C4A5F0" w:rsidRPr="39FCBD2A">
        <w:rPr>
          <w:rFonts w:ascii="Segoe UI" w:hAnsi="Segoe UI" w:cs="Segoe UI"/>
        </w:rPr>
        <w:t>1.77 b</w:t>
      </w:r>
      <w:r w:rsidRPr="39FCBD2A">
        <w:rPr>
          <w:rFonts w:ascii="Segoe UI" w:hAnsi="Segoe UI" w:cs="Segoe UI"/>
        </w:rPr>
        <w:t>illion, at a repayment rate of 9</w:t>
      </w:r>
      <w:r w:rsidR="30C4A5F0" w:rsidRPr="39FCBD2A">
        <w:rPr>
          <w:rFonts w:ascii="Segoe UI" w:hAnsi="Segoe UI" w:cs="Segoe UI"/>
        </w:rPr>
        <w:t>6</w:t>
      </w:r>
      <w:r w:rsidR="7397D356" w:rsidRPr="39FCBD2A">
        <w:rPr>
          <w:rFonts w:ascii="Segoe UI" w:hAnsi="Segoe UI" w:cs="Segoe UI"/>
        </w:rPr>
        <w:t>.</w:t>
      </w:r>
      <w:r w:rsidR="30C4A5F0" w:rsidRPr="39FCBD2A">
        <w:rPr>
          <w:rFonts w:ascii="Segoe UI" w:hAnsi="Segoe UI" w:cs="Segoe UI"/>
        </w:rPr>
        <w:t>3</w:t>
      </w:r>
      <w:r w:rsidRPr="39FCBD2A">
        <w:rPr>
          <w:rFonts w:ascii="Segoe UI" w:hAnsi="Segoe UI" w:cs="Segoe UI"/>
        </w:rPr>
        <w:t>%.</w:t>
      </w:r>
    </w:p>
    <w:p w14:paraId="5E4C3854" w14:textId="2D19D3AC" w:rsidR="003468FA" w:rsidRDefault="003468FA" w:rsidP="002C1895">
      <w:pPr>
        <w:pStyle w:val="ListParagraph"/>
        <w:ind w:left="792"/>
        <w:jc w:val="both"/>
        <w:rPr>
          <w:rFonts w:ascii="Segoe UI" w:hAnsi="Segoe UI" w:cs="Segoe UI"/>
        </w:rPr>
      </w:pPr>
    </w:p>
    <w:p w14:paraId="30482F42" w14:textId="77777777" w:rsidR="008B51BA" w:rsidRDefault="003468FA" w:rsidP="008B51BA">
      <w:pPr>
        <w:pStyle w:val="ListParagraph"/>
        <w:ind w:left="792"/>
        <w:jc w:val="both"/>
      </w:pPr>
      <w:r w:rsidRPr="003468FA">
        <w:rPr>
          <w:rFonts w:ascii="Segoe UI" w:hAnsi="Segoe UI" w:cs="Segoe UI"/>
          <w:noProof/>
        </w:rPr>
        <w:drawing>
          <wp:inline distT="0" distB="0" distL="0" distR="0" wp14:anchorId="71EAD350" wp14:editId="659E0CA0">
            <wp:extent cx="2641600" cy="860425"/>
            <wp:effectExtent l="0" t="0" r="6350" b="0"/>
            <wp:docPr id="15368" name="Picture 1536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 name="Picture 15368" descr="A picture containing logo&#10;&#10;Description automatically generated"/>
                    <pic:cNvPicPr/>
                  </pic:nvPicPr>
                  <pic:blipFill>
                    <a:blip r:embed="rId13"/>
                    <a:stretch>
                      <a:fillRect/>
                    </a:stretch>
                  </pic:blipFill>
                  <pic:spPr>
                    <a:xfrm>
                      <a:off x="0" y="0"/>
                      <a:ext cx="2649338" cy="862945"/>
                    </a:xfrm>
                    <a:prstGeom prst="rect">
                      <a:avLst/>
                    </a:prstGeom>
                  </pic:spPr>
                </pic:pic>
              </a:graphicData>
            </a:graphic>
          </wp:inline>
        </w:drawing>
      </w:r>
      <w:r w:rsidR="00952117" w:rsidRPr="00952117">
        <w:rPr>
          <w:rFonts w:ascii="Segoe UI" w:hAnsi="Segoe UI" w:cs="Segoe UI"/>
          <w:noProof/>
        </w:rPr>
        <w:drawing>
          <wp:inline distT="0" distB="0" distL="0" distR="0" wp14:anchorId="703CD4EA" wp14:editId="2773E177">
            <wp:extent cx="2499360" cy="901700"/>
            <wp:effectExtent l="0" t="0" r="0" b="0"/>
            <wp:docPr id="9" name="Picture 8" descr="Logo, company name&#10;&#10;Description automatically generated">
              <a:extLst xmlns:a="http://schemas.openxmlformats.org/drawingml/2006/main">
                <a:ext uri="{FF2B5EF4-FFF2-40B4-BE49-F238E27FC236}">
                  <a16:creationId xmlns:a16="http://schemas.microsoft.com/office/drawing/2014/main" id="{B0D920FD-1321-F5EC-69A2-F4DAD29CEA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Logo, company name&#10;&#10;Description automatically generated">
                      <a:extLst>
                        <a:ext uri="{FF2B5EF4-FFF2-40B4-BE49-F238E27FC236}">
                          <a16:creationId xmlns:a16="http://schemas.microsoft.com/office/drawing/2014/main" id="{B0D920FD-1321-F5EC-69A2-F4DAD29CEACB}"/>
                        </a:ext>
                      </a:extLst>
                    </pic:cNvPr>
                    <pic:cNvPicPr>
                      <a:picLocks noChangeAspect="1"/>
                    </pic:cNvPicPr>
                  </pic:nvPicPr>
                  <pic:blipFill>
                    <a:blip r:embed="rId14"/>
                    <a:stretch>
                      <a:fillRect/>
                    </a:stretch>
                  </pic:blipFill>
                  <pic:spPr>
                    <a:xfrm>
                      <a:off x="0" y="0"/>
                      <a:ext cx="2503207" cy="903088"/>
                    </a:xfrm>
                    <a:prstGeom prst="rect">
                      <a:avLst/>
                    </a:prstGeom>
                  </pic:spPr>
                </pic:pic>
              </a:graphicData>
            </a:graphic>
          </wp:inline>
        </w:drawing>
      </w:r>
    </w:p>
    <w:p w14:paraId="1C4F72FF" w14:textId="25A299F4" w:rsidR="002C1895" w:rsidRPr="008B51BA" w:rsidRDefault="567B3535">
      <w:pPr>
        <w:pStyle w:val="Heading2"/>
        <w:numPr>
          <w:ilvl w:val="1"/>
          <w:numId w:val="32"/>
        </w:numPr>
        <w:jc w:val="both"/>
        <w:rPr>
          <w:rFonts w:ascii="Segoe UI" w:hAnsi="Segoe UI" w:cs="Segoe UI"/>
        </w:rPr>
      </w:pPr>
      <w:bookmarkStart w:id="24" w:name="_Toc1585139373"/>
      <w:bookmarkStart w:id="25" w:name="_Toc226856264"/>
      <w:bookmarkStart w:id="26" w:name="_Toc929229229"/>
      <w:bookmarkStart w:id="27" w:name="_Toc2037537872"/>
      <w:bookmarkStart w:id="28" w:name="_Toc6235010"/>
      <w:bookmarkStart w:id="29" w:name="_Toc1722433236"/>
      <w:bookmarkStart w:id="30" w:name="_Toc810019602"/>
      <w:r w:rsidRPr="39FCBD2A">
        <w:rPr>
          <w:rFonts w:ascii="Segoe UI" w:hAnsi="Segoe UI" w:cs="Segoe UI"/>
        </w:rPr>
        <w:t xml:space="preserve">What is </w:t>
      </w:r>
      <w:r w:rsidR="1E649008" w:rsidRPr="39FCBD2A">
        <w:rPr>
          <w:rFonts w:ascii="Segoe UI" w:hAnsi="Segoe UI" w:cs="Segoe UI"/>
        </w:rPr>
        <w:t xml:space="preserve">Microlending through </w:t>
      </w:r>
      <w:r w:rsidRPr="39FCBD2A">
        <w:rPr>
          <w:rFonts w:ascii="Segoe UI" w:hAnsi="Segoe UI" w:cs="Segoe UI"/>
        </w:rPr>
        <w:t>Crowdfunding</w:t>
      </w:r>
      <w:r w:rsidR="1E649008" w:rsidRPr="39FCBD2A">
        <w:rPr>
          <w:rFonts w:ascii="Segoe UI" w:hAnsi="Segoe UI" w:cs="Segoe UI"/>
        </w:rPr>
        <w:t>?</w:t>
      </w:r>
      <w:ins w:id="31" w:author="Vuppala, Vinay" w:date="2022-11-01T03:18:00Z">
        <w:r w:rsidR="01403053" w:rsidRPr="39FCBD2A">
          <w:rPr>
            <w:rFonts w:ascii="Segoe UI" w:hAnsi="Segoe UI" w:cs="Segoe UI"/>
          </w:rPr>
          <w:t xml:space="preserve">  </w:t>
        </w:r>
      </w:ins>
      <w:bookmarkEnd w:id="24"/>
      <w:bookmarkEnd w:id="25"/>
      <w:bookmarkEnd w:id="26"/>
      <w:bookmarkEnd w:id="27"/>
      <w:bookmarkEnd w:id="28"/>
      <w:bookmarkEnd w:id="29"/>
      <w:bookmarkEnd w:id="30"/>
    </w:p>
    <w:p w14:paraId="5F5EB6D8" w14:textId="4003ECD7" w:rsidR="002C1895" w:rsidRDefault="567B3535" w:rsidP="002C1895">
      <w:pPr>
        <w:pStyle w:val="ListParagraph"/>
        <w:ind w:left="792"/>
        <w:jc w:val="both"/>
        <w:rPr>
          <w:rFonts w:ascii="Segoe UI" w:hAnsi="Segoe UI" w:cs="Segoe UI"/>
        </w:rPr>
      </w:pPr>
      <w:r w:rsidRPr="39FCBD2A">
        <w:rPr>
          <w:rFonts w:ascii="Segoe UI" w:hAnsi="Segoe UI" w:cs="Segoe UI"/>
        </w:rPr>
        <w:t xml:space="preserve">Crowdfunding is the </w:t>
      </w:r>
      <w:r w:rsidR="2E893F77" w:rsidRPr="39FCBD2A">
        <w:rPr>
          <w:rFonts w:ascii="Segoe UI" w:hAnsi="Segoe UI" w:cs="Segoe UI"/>
        </w:rPr>
        <w:t>method</w:t>
      </w:r>
      <w:r w:rsidRPr="39FCBD2A">
        <w:rPr>
          <w:rFonts w:ascii="Segoe UI" w:hAnsi="Segoe UI" w:cs="Segoe UI"/>
        </w:rPr>
        <w:t xml:space="preserve"> of raising money to fund a project or business venture through numerous investors and via an Internet platform. Online crowdfunding is a relatively new phenomenon that has increased the number of ways in which consumers, entrepreneurs and organizations can access capital. In principle, crowdfunding platforms are designed to put individuals who are willing to lend or invest their money in contact with other individuals, </w:t>
      </w:r>
      <w:r w:rsidRPr="39FCBD2A">
        <w:rPr>
          <w:rFonts w:ascii="Segoe UI" w:hAnsi="Segoe UI" w:cs="Segoe UI"/>
        </w:rPr>
        <w:lastRenderedPageBreak/>
        <w:t xml:space="preserve">projects or businesses that need financial support. Crowdfunding as </w:t>
      </w:r>
      <w:r w:rsidR="05A474EF" w:rsidRPr="39FCBD2A">
        <w:rPr>
          <w:rFonts w:ascii="Segoe UI" w:hAnsi="Segoe UI" w:cs="Segoe UI"/>
        </w:rPr>
        <w:t>a</w:t>
      </w:r>
      <w:r w:rsidRPr="39FCBD2A">
        <w:rPr>
          <w:rFonts w:ascii="Segoe UI" w:hAnsi="Segoe UI" w:cs="Segoe UI"/>
        </w:rPr>
        <w:t xml:space="preserve"> </w:t>
      </w:r>
      <w:r w:rsidR="2E893F77" w:rsidRPr="39FCBD2A">
        <w:rPr>
          <w:rFonts w:ascii="Segoe UI" w:hAnsi="Segoe UI" w:cs="Segoe UI"/>
        </w:rPr>
        <w:t>concept is evolving in</w:t>
      </w:r>
      <w:r w:rsidRPr="39FCBD2A">
        <w:rPr>
          <w:rFonts w:ascii="Segoe UI" w:hAnsi="Segoe UI" w:cs="Segoe UI"/>
        </w:rPr>
        <w:t xml:space="preserve"> Internet </w:t>
      </w:r>
      <w:r w:rsidR="2E893F77" w:rsidRPr="39FCBD2A">
        <w:rPr>
          <w:rFonts w:ascii="Segoe UI" w:hAnsi="Segoe UI" w:cs="Segoe UI"/>
        </w:rPr>
        <w:t xml:space="preserve">space </w:t>
      </w:r>
      <w:r w:rsidRPr="39FCBD2A">
        <w:rPr>
          <w:rFonts w:ascii="Segoe UI" w:hAnsi="Segoe UI" w:cs="Segoe UI"/>
        </w:rPr>
        <w:t xml:space="preserve">since </w:t>
      </w:r>
      <w:r w:rsidR="2E893F77" w:rsidRPr="39FCBD2A">
        <w:rPr>
          <w:rFonts w:ascii="Segoe UI" w:hAnsi="Segoe UI" w:cs="Segoe UI"/>
        </w:rPr>
        <w:t xml:space="preserve">1997 when fans of the British rock band </w:t>
      </w:r>
      <w:proofErr w:type="spellStart"/>
      <w:r w:rsidR="2E893F77" w:rsidRPr="39FCBD2A">
        <w:rPr>
          <w:rFonts w:ascii="Segoe UI" w:hAnsi="Segoe UI" w:cs="Segoe UI"/>
        </w:rPr>
        <w:t>Marillion</w:t>
      </w:r>
      <w:proofErr w:type="spellEnd"/>
      <w:r w:rsidR="2E893F77" w:rsidRPr="39FCBD2A">
        <w:rPr>
          <w:rFonts w:ascii="Segoe UI" w:hAnsi="Segoe UI" w:cs="Segoe UI"/>
        </w:rPr>
        <w:t xml:space="preserve"> raised US$60,000 in donations by means of an Internet campaign to underwrite an entire U.S. tour. </w:t>
      </w:r>
      <w:r w:rsidR="7D74383E" w:rsidRPr="39FCBD2A">
        <w:rPr>
          <w:rFonts w:ascii="Segoe UI" w:hAnsi="Segoe UI" w:cs="Segoe UI"/>
        </w:rPr>
        <w:t xml:space="preserve">As per publicly available </w:t>
      </w:r>
      <w:r w:rsidR="69EB783B" w:rsidRPr="39FCBD2A">
        <w:rPr>
          <w:rFonts w:ascii="Segoe UI" w:hAnsi="Segoe UI" w:cs="Segoe UI"/>
        </w:rPr>
        <w:t>sources</w:t>
      </w:r>
      <w:r w:rsidR="7D74383E" w:rsidRPr="39FCBD2A">
        <w:rPr>
          <w:rFonts w:ascii="Segoe UI" w:hAnsi="Segoe UI" w:cs="Segoe UI"/>
        </w:rPr>
        <w:t xml:space="preserve">, </w:t>
      </w:r>
      <w:r w:rsidR="2E893F77" w:rsidRPr="39FCBD2A">
        <w:rPr>
          <w:rFonts w:ascii="Segoe UI" w:hAnsi="Segoe UI" w:cs="Segoe UI"/>
        </w:rPr>
        <w:t>there are 1,478 crowdfunding organizations in the US (Crunchbase, 2021).</w:t>
      </w:r>
      <w:r w:rsidR="7D74383E" w:rsidRPr="39FCBD2A">
        <w:rPr>
          <w:rFonts w:ascii="Segoe UI" w:hAnsi="Segoe UI" w:cs="Segoe UI"/>
        </w:rPr>
        <w:t xml:space="preserve"> </w:t>
      </w:r>
      <w:r w:rsidR="2E893F77" w:rsidRPr="39FCBD2A">
        <w:rPr>
          <w:rFonts w:ascii="Segoe UI" w:hAnsi="Segoe UI" w:cs="Segoe UI"/>
        </w:rPr>
        <w:t>Currently the three largest crowdfunding platforms are Kickstarter, Indiegogo, and Crowd Supply. As of January 2021, Kickstarter has raised more than $5.6 billion spread over 197,425 projects.</w:t>
      </w:r>
    </w:p>
    <w:p w14:paraId="36CDA93C" w14:textId="06CF071C" w:rsidR="39FCBD2A" w:rsidRDefault="39FCBD2A" w:rsidP="39FCBD2A">
      <w:pPr>
        <w:pStyle w:val="ListParagraph"/>
        <w:ind w:left="792"/>
        <w:jc w:val="both"/>
        <w:rPr>
          <w:rFonts w:ascii="Segoe UI" w:hAnsi="Segoe UI" w:cs="Segoe UI"/>
        </w:rPr>
      </w:pPr>
    </w:p>
    <w:p w14:paraId="591AEE23" w14:textId="5BB4E2EB" w:rsidR="15EF75AB" w:rsidRDefault="15EF75AB" w:rsidP="39FCBD2A">
      <w:pPr>
        <w:rPr>
          <w:rFonts w:ascii="Segoe UI" w:eastAsia="Segoe UI" w:hAnsi="Segoe UI" w:cs="Segoe UI"/>
          <w:b/>
          <w:bCs/>
          <w:color w:val="000000" w:themeColor="text1"/>
          <w:sz w:val="18"/>
          <w:szCs w:val="18"/>
        </w:rPr>
      </w:pPr>
      <w:r w:rsidRPr="39FCBD2A">
        <w:rPr>
          <w:rFonts w:ascii="Segoe UI" w:hAnsi="Segoe UI" w:cs="Segoe UI"/>
        </w:rPr>
        <w:t xml:space="preserve">        </w:t>
      </w:r>
      <w:r w:rsidRPr="39FCBD2A">
        <w:rPr>
          <w:rFonts w:ascii="Segoe UI" w:hAnsi="Segoe UI" w:cs="Segoe UI"/>
          <w:b/>
          <w:bCs/>
          <w:rPrChange w:id="32" w:author="Vuppala, Vinay" w:date="2022-11-01T03:19:00Z">
            <w:rPr>
              <w:rFonts w:ascii="Segoe UI" w:hAnsi="Segoe UI" w:cs="Segoe UI"/>
            </w:rPr>
          </w:rPrChange>
        </w:rPr>
        <w:t xml:space="preserve"> 2.2.</w:t>
      </w:r>
      <w:r w:rsidRPr="39FCBD2A">
        <w:rPr>
          <w:rFonts w:ascii="Segoe UI" w:eastAsia="Segoe UI" w:hAnsi="Segoe UI" w:cs="Segoe UI"/>
          <w:b/>
          <w:bCs/>
          <w:sz w:val="24"/>
          <w:szCs w:val="24"/>
          <w:rPrChange w:id="33" w:author="Vuppala, Vinay" w:date="2022-11-01T03:23:00Z">
            <w:rPr>
              <w:rFonts w:ascii="Segoe UI" w:hAnsi="Segoe UI" w:cs="Segoe UI"/>
            </w:rPr>
          </w:rPrChange>
        </w:rPr>
        <w:t xml:space="preserve">1 </w:t>
      </w:r>
      <w:r w:rsidRPr="39FCBD2A">
        <w:rPr>
          <w:rFonts w:ascii="Segoe UI" w:eastAsia="Segoe UI" w:hAnsi="Segoe UI" w:cs="Segoe UI"/>
          <w:b/>
          <w:bCs/>
          <w:color w:val="000000" w:themeColor="text1"/>
          <w:sz w:val="24"/>
          <w:szCs w:val="24"/>
          <w:rPrChange w:id="34" w:author="Vuppala, Vinay" w:date="2022-11-01T03:19:00Z">
            <w:rPr>
              <w:rFonts w:ascii="Arial" w:eastAsia="Arial" w:hAnsi="Arial" w:cs="Arial"/>
              <w:color w:val="000000" w:themeColor="text1"/>
              <w:sz w:val="18"/>
              <w:szCs w:val="18"/>
            </w:rPr>
          </w:rPrChange>
        </w:rPr>
        <w:t>Microfinance credit theory</w:t>
      </w:r>
      <w:r w:rsidR="6EFB0DEB" w:rsidRPr="39FCBD2A">
        <w:rPr>
          <w:rFonts w:ascii="Segoe UI" w:eastAsia="Segoe UI" w:hAnsi="Segoe UI" w:cs="Segoe UI"/>
          <w:b/>
          <w:bCs/>
          <w:color w:val="000000" w:themeColor="text1"/>
          <w:sz w:val="24"/>
          <w:szCs w:val="24"/>
          <w:rPrChange w:id="35" w:author="Vuppala, Vinay" w:date="2022-11-01T03:23:00Z">
            <w:rPr>
              <w:rFonts w:ascii="Arial" w:eastAsia="Arial" w:hAnsi="Arial" w:cs="Arial"/>
              <w:b/>
              <w:bCs/>
              <w:color w:val="000000" w:themeColor="text1"/>
              <w:sz w:val="18"/>
              <w:szCs w:val="18"/>
            </w:rPr>
          </w:rPrChange>
        </w:rPr>
        <w:t xml:space="preserve">.   </w:t>
      </w:r>
    </w:p>
    <w:p w14:paraId="199E2894" w14:textId="4BB694FE" w:rsidR="6EFB0DEB" w:rsidRDefault="6EFB0DEB" w:rsidP="39FCBD2A">
      <w:pPr>
        <w:ind w:left="720"/>
        <w:jc w:val="both"/>
        <w:rPr>
          <w:rFonts w:ascii="Segoe UI" w:eastAsia="Segoe UI" w:hAnsi="Segoe UI" w:cs="Segoe UI"/>
          <w:color w:val="000000" w:themeColor="text1"/>
        </w:rPr>
      </w:pPr>
      <w:r w:rsidRPr="39FCBD2A">
        <w:rPr>
          <w:rFonts w:ascii="Segoe UI" w:eastAsia="Segoe UI" w:hAnsi="Segoe UI" w:cs="Segoe UI"/>
          <w:color w:val="000000" w:themeColor="text1"/>
        </w:rPr>
        <w:t xml:space="preserve"> The idea of group lending is frequently recognized as the key development in microfinance and asserts to offer a solution to the drawbacks of inaccurate credit markets, particularly the difficulty of overcoming information asymmetries. Adverse selection and moral hazard are two separate phenomena that can result from information asymmetries. When there has been an adverse selection, the lender is unaware of how risky the borrowers are. Riskier borrowers should be charged higher interest rates to make up for the higher risk of default because they are more likely to do so than safer borrowers. Assortative matching or screening to address adverse selection and peer monitoring to address moral hazard are two techniques that the conventional lending model typically includes.</w:t>
      </w:r>
    </w:p>
    <w:p w14:paraId="662D88F5" w14:textId="7702CF67" w:rsidR="15EF75AB" w:rsidRDefault="15EF75AB" w:rsidP="39FCBD2A">
      <w:pPr>
        <w:rPr>
          <w:rFonts w:ascii="Segoe UI" w:eastAsia="Segoe UI" w:hAnsi="Segoe UI" w:cs="Segoe UI"/>
          <w:b/>
          <w:bCs/>
          <w:color w:val="000000" w:themeColor="text1"/>
          <w:sz w:val="24"/>
          <w:szCs w:val="24"/>
        </w:rPr>
      </w:pPr>
      <w:r>
        <w:br/>
      </w:r>
      <w:r w:rsidR="58061225">
        <w:t xml:space="preserve">           </w:t>
      </w:r>
      <w:r w:rsidR="58061225" w:rsidRPr="39FCBD2A">
        <w:rPr>
          <w:rFonts w:ascii="Segoe UI" w:eastAsia="Segoe UI" w:hAnsi="Segoe UI" w:cs="Segoe UI"/>
          <w:b/>
          <w:bCs/>
          <w:sz w:val="24"/>
          <w:szCs w:val="24"/>
        </w:rPr>
        <w:t xml:space="preserve">2.2.2   </w:t>
      </w:r>
      <w:r w:rsidR="58061225" w:rsidRPr="39FCBD2A">
        <w:rPr>
          <w:rFonts w:ascii="Segoe UI" w:eastAsia="Segoe UI" w:hAnsi="Segoe UI" w:cs="Segoe UI"/>
          <w:b/>
          <w:bCs/>
          <w:color w:val="000000" w:themeColor="text1"/>
          <w:sz w:val="24"/>
          <w:szCs w:val="24"/>
        </w:rPr>
        <w:t>Women empowerment theory</w:t>
      </w:r>
      <w:r w:rsidR="53CA9A24" w:rsidRPr="39FCBD2A">
        <w:rPr>
          <w:rFonts w:ascii="Segoe UI" w:eastAsia="Segoe UI" w:hAnsi="Segoe UI" w:cs="Segoe UI"/>
          <w:b/>
          <w:bCs/>
          <w:color w:val="000000" w:themeColor="text1"/>
          <w:sz w:val="24"/>
          <w:szCs w:val="24"/>
        </w:rPr>
        <w:t>:</w:t>
      </w:r>
    </w:p>
    <w:p w14:paraId="6841B67F" w14:textId="09B9793D" w:rsidR="53CA9A24" w:rsidRDefault="53CA9A24" w:rsidP="39FCBD2A">
      <w:pPr>
        <w:ind w:left="576"/>
        <w:rPr>
          <w:rFonts w:ascii="Segoe UI" w:eastAsia="Segoe UI" w:hAnsi="Segoe UI" w:cs="Segoe UI"/>
          <w:color w:val="000000" w:themeColor="text1"/>
        </w:rPr>
      </w:pPr>
      <w:r w:rsidRPr="39FCBD2A">
        <w:rPr>
          <w:rFonts w:ascii="Segoe UI" w:eastAsia="Segoe UI" w:hAnsi="Segoe UI" w:cs="Segoe UI"/>
          <w:b/>
          <w:bCs/>
          <w:color w:val="000000" w:themeColor="text1"/>
          <w:sz w:val="24"/>
          <w:szCs w:val="24"/>
        </w:rPr>
        <w:t xml:space="preserve"> </w:t>
      </w:r>
      <w:r w:rsidRPr="39FCBD2A">
        <w:rPr>
          <w:rFonts w:ascii="Segoe UI" w:eastAsia="Segoe UI" w:hAnsi="Segoe UI" w:cs="Segoe UI"/>
          <w:color w:val="000000" w:themeColor="text1"/>
          <w:rPrChange w:id="36" w:author="Vuppala, Vinay" w:date="2022-11-01T03:32:00Z">
            <w:rPr>
              <w:rFonts w:ascii="Segoe UI" w:eastAsia="Segoe UI" w:hAnsi="Segoe UI" w:cs="Segoe UI"/>
              <w:b/>
              <w:bCs/>
              <w:color w:val="000000" w:themeColor="text1"/>
              <w:sz w:val="24"/>
              <w:szCs w:val="24"/>
            </w:rPr>
          </w:rPrChange>
        </w:rPr>
        <w:t xml:space="preserve">Many women </w:t>
      </w:r>
      <w:r w:rsidR="58061225" w:rsidRPr="39FCBD2A">
        <w:rPr>
          <w:rFonts w:ascii="Segoe UI" w:eastAsia="Segoe UI" w:hAnsi="Segoe UI" w:cs="Segoe UI"/>
          <w:color w:val="000000" w:themeColor="text1"/>
        </w:rPr>
        <w:t xml:space="preserve">have access to loans for investments in their own self-managed businesses. Despite the difficulties they encounter </w:t>
      </w:r>
      <w:proofErr w:type="gramStart"/>
      <w:r w:rsidR="58061225" w:rsidRPr="39FCBD2A">
        <w:rPr>
          <w:rFonts w:ascii="Segoe UI" w:eastAsia="Segoe UI" w:hAnsi="Segoe UI" w:cs="Segoe UI"/>
          <w:color w:val="000000" w:themeColor="text1"/>
        </w:rPr>
        <w:t>on a daily basis</w:t>
      </w:r>
      <w:proofErr w:type="gramEnd"/>
      <w:r w:rsidR="58061225" w:rsidRPr="39FCBD2A">
        <w:rPr>
          <w:rFonts w:ascii="Segoe UI" w:eastAsia="Segoe UI" w:hAnsi="Segoe UI" w:cs="Segoe UI"/>
          <w:color w:val="000000" w:themeColor="text1"/>
        </w:rPr>
        <w:t xml:space="preserve">, the vast majority of them have excellent payment histories. Contrary to popular belief, they have demonstrated that lending to the underprivileged and women is a wise decision. The gender rights movement claims that targeting women is justified due to the high women's repayment rate, the assumption that giving more women access to microfinance services will result in economic, social, and political empowerment for </w:t>
      </w:r>
      <w:proofErr w:type="gramStart"/>
      <w:r w:rsidR="58061225" w:rsidRPr="39FCBD2A">
        <w:rPr>
          <w:rFonts w:ascii="Segoe UI" w:eastAsia="Segoe UI" w:hAnsi="Segoe UI" w:cs="Segoe UI"/>
          <w:color w:val="000000" w:themeColor="text1"/>
        </w:rPr>
        <w:t>each individual</w:t>
      </w:r>
      <w:proofErr w:type="gramEnd"/>
      <w:r w:rsidR="58061225" w:rsidRPr="39FCBD2A">
        <w:rPr>
          <w:rFonts w:ascii="Segoe UI" w:eastAsia="Segoe UI" w:hAnsi="Segoe UI" w:cs="Segoe UI"/>
          <w:color w:val="000000" w:themeColor="text1"/>
        </w:rPr>
        <w:t>, and the fact that women are responsible for the wellbeing of their households. The idea is that giving more women access to microfinance will, by itself, raise household income, improve well-being, and empower women to affect larger changes in gender inequity.</w:t>
      </w:r>
      <w:r w:rsidR="4652E1C7" w:rsidRPr="39FCBD2A">
        <w:rPr>
          <w:rFonts w:ascii="Segoe UI" w:eastAsia="Segoe UI" w:hAnsi="Segoe UI" w:cs="Segoe UI"/>
          <w:color w:val="000000" w:themeColor="text1"/>
        </w:rPr>
        <w:t xml:space="preserve"> According to this view, women can be empowered by having fair and equal access to resources, particularly those in the microfinance and financial sectors. The independent variables are validated by the theory.</w:t>
      </w:r>
    </w:p>
    <w:p w14:paraId="2EFB511E" w14:textId="21D0B42F" w:rsidR="002C1895" w:rsidRPr="008B51BA" w:rsidRDefault="567B3535">
      <w:pPr>
        <w:pStyle w:val="Heading2"/>
        <w:numPr>
          <w:ilvl w:val="1"/>
          <w:numId w:val="32"/>
        </w:numPr>
        <w:jc w:val="both"/>
        <w:rPr>
          <w:rFonts w:ascii="Segoe UI" w:hAnsi="Segoe UI" w:cs="Segoe UI"/>
        </w:rPr>
      </w:pPr>
      <w:bookmarkStart w:id="37" w:name="_Toc1481300534"/>
      <w:bookmarkStart w:id="38" w:name="_Toc266207719"/>
      <w:bookmarkStart w:id="39" w:name="_Toc1536814354"/>
      <w:bookmarkStart w:id="40" w:name="_Toc1189363176"/>
      <w:bookmarkStart w:id="41" w:name="_Toc665899844"/>
      <w:bookmarkStart w:id="42" w:name="_Toc80844199"/>
      <w:bookmarkStart w:id="43" w:name="_Toc937672376"/>
      <w:r w:rsidRPr="39FCBD2A">
        <w:rPr>
          <w:rFonts w:ascii="Segoe UI" w:hAnsi="Segoe UI" w:cs="Segoe UI"/>
        </w:rPr>
        <w:t>Loan process</w:t>
      </w:r>
      <w:bookmarkEnd w:id="37"/>
      <w:bookmarkEnd w:id="38"/>
      <w:bookmarkEnd w:id="39"/>
      <w:bookmarkEnd w:id="40"/>
      <w:bookmarkEnd w:id="41"/>
      <w:bookmarkEnd w:id="42"/>
      <w:bookmarkEnd w:id="43"/>
    </w:p>
    <w:p w14:paraId="4FD97B19" w14:textId="4525AA60" w:rsidR="002C1895" w:rsidRPr="00304681" w:rsidRDefault="567B3535" w:rsidP="002C1895">
      <w:pPr>
        <w:pStyle w:val="ListParagraph"/>
        <w:ind w:left="792"/>
        <w:jc w:val="both"/>
        <w:rPr>
          <w:rFonts w:ascii="Segoe UI" w:hAnsi="Segoe UI" w:cs="Segoe UI"/>
        </w:rPr>
      </w:pPr>
      <w:r w:rsidRPr="39FCBD2A">
        <w:rPr>
          <w:rFonts w:ascii="Segoe UI" w:hAnsi="Segoe UI" w:cs="Segoe UI"/>
        </w:rPr>
        <w:t>The process begins when a</w:t>
      </w:r>
      <w:r w:rsidR="06331978" w:rsidRPr="39FCBD2A">
        <w:rPr>
          <w:rFonts w:ascii="Segoe UI" w:hAnsi="Segoe UI" w:cs="Segoe UI"/>
        </w:rPr>
        <w:t xml:space="preserve"> </w:t>
      </w:r>
      <w:r w:rsidR="42675A71" w:rsidRPr="39FCBD2A">
        <w:rPr>
          <w:rFonts w:ascii="Segoe UI" w:hAnsi="Segoe UI" w:cs="Segoe UI"/>
        </w:rPr>
        <w:t>borrower</w:t>
      </w:r>
      <w:r w:rsidRPr="39FCBD2A">
        <w:rPr>
          <w:rFonts w:ascii="Segoe UI" w:hAnsi="Segoe UI" w:cs="Segoe UI"/>
        </w:rPr>
        <w:t xml:space="preserve"> approaches a field partner to ask for a loan, or vice versa. The partner then </w:t>
      </w:r>
      <w:r w:rsidR="06331978" w:rsidRPr="39FCBD2A">
        <w:rPr>
          <w:rFonts w:ascii="Segoe UI" w:hAnsi="Segoe UI" w:cs="Segoe UI"/>
        </w:rPr>
        <w:t>assesses</w:t>
      </w:r>
      <w:r w:rsidRPr="39FCBD2A">
        <w:rPr>
          <w:rFonts w:ascii="Segoe UI" w:hAnsi="Segoe UI" w:cs="Segoe UI"/>
        </w:rPr>
        <w:t xml:space="preserve"> the profile of the </w:t>
      </w:r>
      <w:r w:rsidR="05A474EF" w:rsidRPr="39FCBD2A">
        <w:rPr>
          <w:rFonts w:ascii="Segoe UI" w:hAnsi="Segoe UI" w:cs="Segoe UI"/>
        </w:rPr>
        <w:t>barrower,</w:t>
      </w:r>
      <w:r w:rsidR="06331978" w:rsidRPr="39FCBD2A">
        <w:rPr>
          <w:rFonts w:ascii="Segoe UI" w:hAnsi="Segoe UI" w:cs="Segoe UI"/>
        </w:rPr>
        <w:t xml:space="preserve"> after initial screen to meet requirements of kiva guidelines</w:t>
      </w:r>
      <w:r w:rsidR="017C3775" w:rsidRPr="39FCBD2A">
        <w:rPr>
          <w:rFonts w:ascii="Segoe UI" w:hAnsi="Segoe UI" w:cs="Segoe UI"/>
        </w:rPr>
        <w:t xml:space="preserve">, </w:t>
      </w:r>
      <w:r w:rsidRPr="39FCBD2A">
        <w:rPr>
          <w:rFonts w:ascii="Segoe UI" w:hAnsi="Segoe UI" w:cs="Segoe UI"/>
        </w:rPr>
        <w:t>partner uploads the borrower’s profile onto the Kiva platform,</w:t>
      </w:r>
      <w:r w:rsidR="017C3775" w:rsidRPr="39FCBD2A">
        <w:rPr>
          <w:rFonts w:ascii="Segoe UI" w:hAnsi="Segoe UI" w:cs="Segoe UI"/>
        </w:rPr>
        <w:t xml:space="preserve"> with </w:t>
      </w:r>
      <w:r w:rsidRPr="39FCBD2A">
        <w:rPr>
          <w:rFonts w:ascii="Segoe UI" w:hAnsi="Segoe UI" w:cs="Segoe UI"/>
        </w:rPr>
        <w:t>a photograph of the borrower</w:t>
      </w:r>
      <w:r w:rsidR="017C3775" w:rsidRPr="39FCBD2A">
        <w:rPr>
          <w:rFonts w:ascii="Segoe UI" w:hAnsi="Segoe UI" w:cs="Segoe UI"/>
        </w:rPr>
        <w:t xml:space="preserve"> or along with a short video consisting of</w:t>
      </w:r>
      <w:r w:rsidRPr="39FCBD2A">
        <w:rPr>
          <w:rFonts w:ascii="Segoe UI" w:hAnsi="Segoe UI" w:cs="Segoe UI"/>
        </w:rPr>
        <w:t xml:space="preserve"> </w:t>
      </w:r>
      <w:r w:rsidR="017C3775" w:rsidRPr="39FCBD2A">
        <w:rPr>
          <w:rFonts w:ascii="Segoe UI" w:hAnsi="Segoe UI" w:cs="Segoe UI"/>
        </w:rPr>
        <w:t>need</w:t>
      </w:r>
      <w:r w:rsidRPr="39FCBD2A">
        <w:rPr>
          <w:rFonts w:ascii="Segoe UI" w:hAnsi="Segoe UI" w:cs="Segoe UI"/>
        </w:rPr>
        <w:t xml:space="preserve"> </w:t>
      </w:r>
      <w:r w:rsidRPr="39FCBD2A">
        <w:rPr>
          <w:rFonts w:ascii="Segoe UI" w:hAnsi="Segoe UI" w:cs="Segoe UI"/>
        </w:rPr>
        <w:lastRenderedPageBreak/>
        <w:t>for the loan and the amount requested</w:t>
      </w:r>
      <w:r w:rsidR="017C3775" w:rsidRPr="39FCBD2A">
        <w:rPr>
          <w:rFonts w:ascii="Segoe UI" w:hAnsi="Segoe UI" w:cs="Segoe UI"/>
        </w:rPr>
        <w:t xml:space="preserve"> along with intended use</w:t>
      </w:r>
      <w:r w:rsidRPr="39FCBD2A">
        <w:rPr>
          <w:rFonts w:ascii="Segoe UI" w:hAnsi="Segoe UI" w:cs="Segoe UI"/>
        </w:rPr>
        <w:t xml:space="preserve">. Loan requests are posted </w:t>
      </w:r>
      <w:r w:rsidR="017C3775" w:rsidRPr="39FCBD2A">
        <w:rPr>
          <w:rFonts w:ascii="Segoe UI" w:hAnsi="Segoe UI" w:cs="Segoe UI"/>
        </w:rPr>
        <w:t xml:space="preserve">on the portal for a span </w:t>
      </w:r>
      <w:r w:rsidRPr="39FCBD2A">
        <w:rPr>
          <w:rFonts w:ascii="Segoe UI" w:hAnsi="Segoe UI" w:cs="Segoe UI"/>
        </w:rPr>
        <w:t xml:space="preserve">of 30 days, during which time lenders may respond to the request for funding. </w:t>
      </w:r>
      <w:r w:rsidR="017C3775" w:rsidRPr="39FCBD2A">
        <w:rPr>
          <w:rFonts w:ascii="Segoe UI" w:hAnsi="Segoe UI" w:cs="Segoe UI"/>
        </w:rPr>
        <w:t>Finally</w:t>
      </w:r>
      <w:r w:rsidRPr="39FCBD2A">
        <w:rPr>
          <w:rFonts w:ascii="Segoe UI" w:hAnsi="Segoe UI" w:cs="Segoe UI"/>
        </w:rPr>
        <w:t xml:space="preserve">, those </w:t>
      </w:r>
      <w:r w:rsidR="017C3775" w:rsidRPr="39FCBD2A">
        <w:rPr>
          <w:rFonts w:ascii="Segoe UI" w:hAnsi="Segoe UI" w:cs="Segoe UI"/>
        </w:rPr>
        <w:t>applications</w:t>
      </w:r>
      <w:r w:rsidRPr="39FCBD2A">
        <w:rPr>
          <w:rFonts w:ascii="Segoe UI" w:hAnsi="Segoe UI" w:cs="Segoe UI"/>
        </w:rPr>
        <w:t xml:space="preserve"> that do not </w:t>
      </w:r>
      <w:r w:rsidR="0CAAC641" w:rsidRPr="39FCBD2A">
        <w:rPr>
          <w:rFonts w:ascii="Segoe UI" w:hAnsi="Segoe UI" w:cs="Segoe UI"/>
        </w:rPr>
        <w:t>get</w:t>
      </w:r>
      <w:r w:rsidR="017C3775" w:rsidRPr="39FCBD2A">
        <w:rPr>
          <w:rFonts w:ascii="Segoe UI" w:hAnsi="Segoe UI" w:cs="Segoe UI"/>
        </w:rPr>
        <w:t xml:space="preserve"> full</w:t>
      </w:r>
      <w:r w:rsidRPr="39FCBD2A">
        <w:rPr>
          <w:rFonts w:ascii="Segoe UI" w:hAnsi="Segoe UI" w:cs="Segoe UI"/>
        </w:rPr>
        <w:t xml:space="preserve"> </w:t>
      </w:r>
      <w:r w:rsidR="017C3775" w:rsidRPr="39FCBD2A">
        <w:rPr>
          <w:rFonts w:ascii="Segoe UI" w:hAnsi="Segoe UI" w:cs="Segoe UI"/>
        </w:rPr>
        <w:t xml:space="preserve">loan </w:t>
      </w:r>
      <w:r w:rsidRPr="39FCBD2A">
        <w:rPr>
          <w:rFonts w:ascii="Segoe UI" w:hAnsi="Segoe UI" w:cs="Segoe UI"/>
        </w:rPr>
        <w:t xml:space="preserve">amount are </w:t>
      </w:r>
      <w:r w:rsidR="017C3775" w:rsidRPr="39FCBD2A">
        <w:rPr>
          <w:rFonts w:ascii="Segoe UI" w:hAnsi="Segoe UI" w:cs="Segoe UI"/>
        </w:rPr>
        <w:t>announced as expired loans.</w:t>
      </w:r>
    </w:p>
    <w:p w14:paraId="20737FFC" w14:textId="77777777" w:rsidR="00A03425" w:rsidRDefault="002C1895" w:rsidP="002C1895">
      <w:pPr>
        <w:pStyle w:val="ListParagraph"/>
        <w:ind w:left="792"/>
        <w:jc w:val="both"/>
        <w:rPr>
          <w:rFonts w:ascii="Segoe UI" w:hAnsi="Segoe UI" w:cs="Segoe UI"/>
        </w:rPr>
      </w:pPr>
      <w:r w:rsidRPr="00304681">
        <w:rPr>
          <w:rFonts w:ascii="Segoe UI" w:hAnsi="Segoe UI" w:cs="Segoe UI"/>
        </w:rPr>
        <w:t xml:space="preserve">On the </w:t>
      </w:r>
      <w:r w:rsidR="00557B9C" w:rsidRPr="00304681">
        <w:rPr>
          <w:rFonts w:ascii="Segoe UI" w:hAnsi="Segoe UI" w:cs="Segoe UI"/>
        </w:rPr>
        <w:t>other hand</w:t>
      </w:r>
      <w:r w:rsidRPr="00304681">
        <w:rPr>
          <w:rFonts w:ascii="Segoe UI" w:hAnsi="Segoe UI" w:cs="Segoe UI"/>
        </w:rPr>
        <w:t xml:space="preserve">, lenders </w:t>
      </w:r>
      <w:r w:rsidR="00557B9C" w:rsidRPr="00304681">
        <w:rPr>
          <w:rFonts w:ascii="Segoe UI" w:hAnsi="Segoe UI" w:cs="Segoe UI"/>
        </w:rPr>
        <w:t xml:space="preserve">who wish to loan can </w:t>
      </w:r>
      <w:r w:rsidRPr="00304681">
        <w:rPr>
          <w:rFonts w:ascii="Segoe UI" w:hAnsi="Segoe UI" w:cs="Segoe UI"/>
        </w:rPr>
        <w:t>browse and choose a</w:t>
      </w:r>
      <w:r w:rsidR="00557B9C" w:rsidRPr="00304681">
        <w:rPr>
          <w:rFonts w:ascii="Segoe UI" w:hAnsi="Segoe UI" w:cs="Segoe UI"/>
        </w:rPr>
        <w:t xml:space="preserve"> borrower they</w:t>
      </w:r>
      <w:r w:rsidRPr="00304681">
        <w:rPr>
          <w:rFonts w:ascii="Segoe UI" w:hAnsi="Segoe UI" w:cs="Segoe UI"/>
        </w:rPr>
        <w:t xml:space="preserve"> </w:t>
      </w:r>
      <w:r w:rsidR="00557B9C" w:rsidRPr="00304681">
        <w:rPr>
          <w:rFonts w:ascii="Segoe UI" w:hAnsi="Segoe UI" w:cs="Segoe UI"/>
        </w:rPr>
        <w:t>desire</w:t>
      </w:r>
      <w:r w:rsidRPr="00304681">
        <w:rPr>
          <w:rFonts w:ascii="Segoe UI" w:hAnsi="Segoe UI" w:cs="Segoe UI"/>
        </w:rPr>
        <w:t xml:space="preserve"> to fund. lenders </w:t>
      </w:r>
      <w:r w:rsidR="00304681" w:rsidRPr="00304681">
        <w:rPr>
          <w:rFonts w:ascii="Segoe UI" w:hAnsi="Segoe UI" w:cs="Segoe UI"/>
        </w:rPr>
        <w:t xml:space="preserve">can start with a </w:t>
      </w:r>
      <w:r w:rsidRPr="00304681">
        <w:rPr>
          <w:rFonts w:ascii="Segoe UI" w:hAnsi="Segoe UI" w:cs="Segoe UI"/>
        </w:rPr>
        <w:t xml:space="preserve">minimum funding amount </w:t>
      </w:r>
      <w:r w:rsidR="00304681" w:rsidRPr="00304681">
        <w:rPr>
          <w:rFonts w:ascii="Segoe UI" w:hAnsi="Segoe UI" w:cs="Segoe UI"/>
        </w:rPr>
        <w:t>of</w:t>
      </w:r>
      <w:r w:rsidRPr="00304681">
        <w:rPr>
          <w:rFonts w:ascii="Segoe UI" w:hAnsi="Segoe UI" w:cs="Segoe UI"/>
        </w:rPr>
        <w:t xml:space="preserve"> $25</w:t>
      </w:r>
      <w:r w:rsidR="00304681" w:rsidRPr="00304681">
        <w:rPr>
          <w:rFonts w:ascii="Segoe UI" w:hAnsi="Segoe UI" w:cs="Segoe UI"/>
        </w:rPr>
        <w:t xml:space="preserve"> to any amount </w:t>
      </w:r>
      <w:r w:rsidRPr="00304681">
        <w:rPr>
          <w:rFonts w:ascii="Segoe UI" w:hAnsi="Segoe UI" w:cs="Segoe UI"/>
        </w:rPr>
        <w:t>and</w:t>
      </w:r>
      <w:r w:rsidR="00304681" w:rsidRPr="00304681">
        <w:rPr>
          <w:rFonts w:ascii="Segoe UI" w:hAnsi="Segoe UI" w:cs="Segoe UI"/>
        </w:rPr>
        <w:t xml:space="preserve"> </w:t>
      </w:r>
      <w:r w:rsidRPr="00304681">
        <w:rPr>
          <w:rFonts w:ascii="Segoe UI" w:hAnsi="Segoe UI" w:cs="Segoe UI"/>
        </w:rPr>
        <w:t xml:space="preserve">a loan is funded by </w:t>
      </w:r>
      <w:r w:rsidR="00304681" w:rsidRPr="00304681">
        <w:rPr>
          <w:rFonts w:ascii="Segoe UI" w:hAnsi="Segoe UI" w:cs="Segoe UI"/>
        </w:rPr>
        <w:t>more than a few</w:t>
      </w:r>
      <w:r w:rsidRPr="00304681">
        <w:rPr>
          <w:rFonts w:ascii="Segoe UI" w:hAnsi="Segoe UI" w:cs="Segoe UI"/>
        </w:rPr>
        <w:t xml:space="preserve"> lenders. The lenders then transfer their funds to Kiva through a special service on PayPal, which waives its transaction fee and thereby </w:t>
      </w:r>
      <w:r w:rsidR="00304681" w:rsidRPr="00304681">
        <w:rPr>
          <w:rFonts w:ascii="Segoe UI" w:hAnsi="Segoe UI" w:cs="Segoe UI"/>
        </w:rPr>
        <w:t>saving</w:t>
      </w:r>
      <w:r w:rsidRPr="00304681">
        <w:rPr>
          <w:rFonts w:ascii="Segoe UI" w:hAnsi="Segoe UI" w:cs="Segoe UI"/>
        </w:rPr>
        <w:t xml:space="preserve"> costs other than funding.</w:t>
      </w:r>
      <w:r w:rsidR="00304681" w:rsidRPr="00304681">
        <w:rPr>
          <w:rFonts w:ascii="Segoe UI" w:hAnsi="Segoe UI" w:cs="Segoe UI"/>
        </w:rPr>
        <w:t xml:space="preserve"> </w:t>
      </w:r>
      <w:r w:rsidR="00304681" w:rsidRPr="00304681">
        <w:rPr>
          <w:rFonts w:ascii="Segoe UI" w:hAnsi="Segoe UI" w:cs="Segoe UI"/>
          <w:lang w:val="en-IN"/>
        </w:rPr>
        <w:t>After receiving lenders' money, Kiva aggregates loan capital from the individual lenders and transfers it to the appropriate Field Partners, which disburse the loan to the borrower. Kiva does not charge interest on the capital sent to Field Partners, but often Field Partners do charge some level of interest to borrowers to cover administration costs. Interest is typically higher on loans from microfinance institutions in developing countries than interest rates on larger loans in developed countries because of the administrative costs of overseeing many tiny loans, and the increased risk. As the entrepreneurs repay their loans with interest, the Field Partners remit funds back to Kiva. As the loan is repaid, the Kiva lenders can withdraw their principal or re-lend it to another entrepreneur</w:t>
      </w:r>
      <w:r w:rsidR="007F581B">
        <w:rPr>
          <w:rFonts w:ascii="Segoe UI" w:hAnsi="Segoe UI" w:cs="Segoe UI"/>
          <w:lang w:val="en-IN"/>
        </w:rPr>
        <w:t>.</w:t>
      </w:r>
    </w:p>
    <w:p w14:paraId="7C059843" w14:textId="23064737" w:rsidR="00A03425" w:rsidRPr="0078177C" w:rsidRDefault="006149A4" w:rsidP="006149A4">
      <w:pPr>
        <w:pStyle w:val="ListParagraph"/>
        <w:ind w:left="142"/>
        <w:jc w:val="both"/>
        <w:rPr>
          <w:rFonts w:ascii="Segoe UI" w:hAnsi="Segoe UI" w:cs="Segoe UI"/>
        </w:rPr>
      </w:pPr>
      <w:r w:rsidRPr="00A03425">
        <w:rPr>
          <w:rFonts w:ascii="Segoe UI" w:hAnsi="Segoe UI" w:cs="Segoe UI"/>
          <w:noProof/>
        </w:rPr>
        <w:drawing>
          <wp:inline distT="0" distB="0" distL="0" distR="0" wp14:anchorId="42E6C154" wp14:editId="61FBA550">
            <wp:extent cx="6156325" cy="1793875"/>
            <wp:effectExtent l="0" t="0" r="15875" b="22225"/>
            <wp:docPr id="15374" name="Diagram 1537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3AEDF234" w14:textId="71A5C9D1" w:rsidR="002C1895" w:rsidRPr="008B51BA" w:rsidRDefault="567B3535">
      <w:pPr>
        <w:pStyle w:val="Heading2"/>
        <w:numPr>
          <w:ilvl w:val="0"/>
          <w:numId w:val="32"/>
        </w:numPr>
        <w:jc w:val="both"/>
        <w:rPr>
          <w:rFonts w:ascii="Segoe UI" w:hAnsi="Segoe UI" w:cs="Segoe UI"/>
        </w:rPr>
      </w:pPr>
      <w:bookmarkStart w:id="44" w:name="_Toc76251160"/>
      <w:bookmarkStart w:id="45" w:name="_Toc1905337250"/>
      <w:bookmarkStart w:id="46" w:name="_Toc456371310"/>
      <w:bookmarkStart w:id="47" w:name="_Toc837518301"/>
      <w:bookmarkStart w:id="48" w:name="_Toc163793388"/>
      <w:bookmarkStart w:id="49" w:name="_Toc354344905"/>
      <w:bookmarkStart w:id="50" w:name="_Toc57280171"/>
      <w:r w:rsidRPr="39FCBD2A">
        <w:rPr>
          <w:rFonts w:ascii="Segoe UI" w:hAnsi="Segoe UI" w:cs="Segoe UI"/>
        </w:rPr>
        <w:t>Methodology</w:t>
      </w:r>
      <w:bookmarkEnd w:id="44"/>
      <w:bookmarkEnd w:id="45"/>
      <w:bookmarkEnd w:id="46"/>
      <w:bookmarkEnd w:id="47"/>
      <w:bookmarkEnd w:id="48"/>
      <w:bookmarkEnd w:id="49"/>
      <w:bookmarkEnd w:id="50"/>
    </w:p>
    <w:p w14:paraId="7C31564C" w14:textId="58CB50D4" w:rsidR="002C1895" w:rsidRPr="00716C71" w:rsidRDefault="567B3535">
      <w:pPr>
        <w:pStyle w:val="Heading2"/>
        <w:numPr>
          <w:ilvl w:val="1"/>
          <w:numId w:val="32"/>
        </w:numPr>
        <w:jc w:val="both"/>
        <w:rPr>
          <w:rFonts w:ascii="Segoe UI" w:hAnsi="Segoe UI" w:cs="Segoe UI"/>
        </w:rPr>
      </w:pPr>
      <w:bookmarkStart w:id="51" w:name="_Toc154915277"/>
      <w:bookmarkStart w:id="52" w:name="_Toc1405432403"/>
      <w:bookmarkStart w:id="53" w:name="_Toc682663235"/>
      <w:bookmarkStart w:id="54" w:name="_Toc129877054"/>
      <w:bookmarkStart w:id="55" w:name="_Toc1530539618"/>
      <w:bookmarkStart w:id="56" w:name="_Toc858174030"/>
      <w:bookmarkStart w:id="57" w:name="_Toc1369046414"/>
      <w:r w:rsidRPr="39FCBD2A">
        <w:rPr>
          <w:rFonts w:ascii="Segoe UI" w:hAnsi="Segoe UI" w:cs="Segoe UI"/>
        </w:rPr>
        <w:t>Capturing Data</w:t>
      </w:r>
      <w:bookmarkEnd w:id="51"/>
      <w:bookmarkEnd w:id="52"/>
      <w:bookmarkEnd w:id="53"/>
      <w:bookmarkEnd w:id="54"/>
      <w:bookmarkEnd w:id="55"/>
      <w:bookmarkEnd w:id="56"/>
      <w:bookmarkEnd w:id="57"/>
    </w:p>
    <w:p w14:paraId="0AE8ACAF" w14:textId="414C77E4" w:rsidR="003577D1" w:rsidRDefault="0E7CFB2E" w:rsidP="003577D1">
      <w:pPr>
        <w:ind w:left="360"/>
        <w:jc w:val="both"/>
        <w:rPr>
          <w:rFonts w:ascii="Segoe UI" w:hAnsi="Segoe UI" w:cs="Segoe UI"/>
        </w:rPr>
      </w:pPr>
      <w:r w:rsidRPr="39FCBD2A">
        <w:rPr>
          <w:rFonts w:ascii="Segoe UI" w:hAnsi="Segoe UI" w:cs="Segoe UI"/>
        </w:rPr>
        <w:t>The Kiva data set is composed of various entities, a set of transparent data including unstructured data (e.g., text, image, and video) as well as structured</w:t>
      </w:r>
      <w:r w:rsidR="309DEFFA" w:rsidRPr="39FCBD2A">
        <w:rPr>
          <w:rFonts w:ascii="Segoe UI" w:hAnsi="Segoe UI" w:cs="Segoe UI"/>
        </w:rPr>
        <w:t xml:space="preserve"> </w:t>
      </w:r>
      <w:r w:rsidRPr="39FCBD2A">
        <w:rPr>
          <w:rFonts w:ascii="Segoe UI" w:hAnsi="Segoe UI" w:cs="Segoe UI"/>
        </w:rPr>
        <w:t xml:space="preserve">data (e.g., geo-spatial, numerical, categorical, and ordinal data). Lender </w:t>
      </w:r>
      <w:r w:rsidR="352C4D4F" w:rsidRPr="39FCBD2A">
        <w:rPr>
          <w:rFonts w:ascii="Segoe UI" w:hAnsi="Segoe UI" w:cs="Segoe UI"/>
        </w:rPr>
        <w:t>datasets</w:t>
      </w:r>
      <w:r w:rsidRPr="39FCBD2A">
        <w:rPr>
          <w:rFonts w:ascii="Segoe UI" w:hAnsi="Segoe UI" w:cs="Segoe UI"/>
        </w:rPr>
        <w:t xml:space="preserve"> contain </w:t>
      </w:r>
      <w:r w:rsidR="309DEFFA" w:rsidRPr="39FCBD2A">
        <w:rPr>
          <w:rFonts w:ascii="Segoe UI" w:hAnsi="Segoe UI" w:cs="Segoe UI"/>
        </w:rPr>
        <w:t xml:space="preserve">key fields of name, </w:t>
      </w:r>
      <w:r w:rsidRPr="39FCBD2A">
        <w:rPr>
          <w:rFonts w:ascii="Segoe UI" w:hAnsi="Segoe UI" w:cs="Segoe UI"/>
        </w:rPr>
        <w:t xml:space="preserve">image, registration timestamp, </w:t>
      </w:r>
      <w:r w:rsidR="309DEFFA" w:rsidRPr="39FCBD2A">
        <w:rPr>
          <w:rFonts w:ascii="Segoe UI" w:hAnsi="Segoe UI" w:cs="Segoe UI"/>
        </w:rPr>
        <w:t>city</w:t>
      </w:r>
      <w:r w:rsidRPr="39FCBD2A">
        <w:rPr>
          <w:rFonts w:ascii="Segoe UI" w:hAnsi="Segoe UI" w:cs="Segoe UI"/>
        </w:rPr>
        <w:t>, loan count, and other fields</w:t>
      </w:r>
      <w:r w:rsidR="309DEFFA" w:rsidRPr="39FCBD2A">
        <w:rPr>
          <w:rFonts w:ascii="Segoe UI" w:hAnsi="Segoe UI" w:cs="Segoe UI"/>
        </w:rPr>
        <w:t xml:space="preserve">. The data also provides information about </w:t>
      </w:r>
      <w:r w:rsidR="04E7D2B0" w:rsidRPr="39FCBD2A">
        <w:rPr>
          <w:rFonts w:ascii="Segoe UI" w:hAnsi="Segoe UI" w:cs="Segoe UI"/>
        </w:rPr>
        <w:t>the number</w:t>
      </w:r>
      <w:r w:rsidR="309DEFFA" w:rsidRPr="39FCBD2A">
        <w:rPr>
          <w:rFonts w:ascii="Segoe UI" w:hAnsi="Segoe UI" w:cs="Segoe UI"/>
        </w:rPr>
        <w:t xml:space="preserve"> of loans funded a</w:t>
      </w:r>
      <w:r w:rsidRPr="39FCBD2A">
        <w:rPr>
          <w:rFonts w:ascii="Segoe UI" w:hAnsi="Segoe UI" w:cs="Segoe UI"/>
        </w:rPr>
        <w:t xml:space="preserve">nd to any number of lender teams with which s/he is </w:t>
      </w:r>
      <w:r w:rsidR="309DEFFA" w:rsidRPr="39FCBD2A">
        <w:rPr>
          <w:rFonts w:ascii="Segoe UI" w:hAnsi="Segoe UI" w:cs="Segoe UI"/>
        </w:rPr>
        <w:t>associated</w:t>
      </w:r>
      <w:r w:rsidRPr="39FCBD2A">
        <w:rPr>
          <w:rFonts w:ascii="Segoe UI" w:hAnsi="Segoe UI" w:cs="Segoe UI"/>
        </w:rPr>
        <w:t>.</w:t>
      </w:r>
    </w:p>
    <w:p w14:paraId="52434D98" w14:textId="49BC07F4" w:rsidR="00D83F05" w:rsidRDefault="5B297A68">
      <w:pPr>
        <w:pStyle w:val="Heading2"/>
        <w:numPr>
          <w:ilvl w:val="2"/>
          <w:numId w:val="32"/>
        </w:numPr>
        <w:jc w:val="both"/>
        <w:rPr>
          <w:rFonts w:ascii="Segoe UI" w:hAnsi="Segoe UI" w:cs="Segoe UI"/>
        </w:rPr>
      </w:pPr>
      <w:bookmarkStart w:id="58" w:name="_Toc1336741516"/>
      <w:bookmarkStart w:id="59" w:name="_Toc1759258136"/>
      <w:bookmarkStart w:id="60" w:name="_Toc805624864"/>
      <w:bookmarkStart w:id="61" w:name="_Toc1507346672"/>
      <w:bookmarkStart w:id="62" w:name="_Toc1409070624"/>
      <w:bookmarkStart w:id="63" w:name="_Toc1062622382"/>
      <w:bookmarkStart w:id="64" w:name="_Toc423406978"/>
      <w:r w:rsidRPr="39FCBD2A">
        <w:rPr>
          <w:rFonts w:ascii="Segoe UI" w:hAnsi="Segoe UI" w:cs="Segoe UI"/>
        </w:rPr>
        <w:t>The Lenders</w:t>
      </w:r>
      <w:bookmarkEnd w:id="58"/>
      <w:bookmarkEnd w:id="59"/>
      <w:bookmarkEnd w:id="60"/>
      <w:bookmarkEnd w:id="61"/>
      <w:bookmarkEnd w:id="62"/>
      <w:bookmarkEnd w:id="63"/>
      <w:bookmarkEnd w:id="64"/>
    </w:p>
    <w:p w14:paraId="4D89F3D5" w14:textId="725E741D" w:rsidR="00D83F05" w:rsidRDefault="7CCF3588" w:rsidP="00D83F05">
      <w:pPr>
        <w:ind w:left="720"/>
        <w:jc w:val="both"/>
        <w:rPr>
          <w:rFonts w:ascii="Segoe UI" w:hAnsi="Segoe UI" w:cs="Segoe UI"/>
        </w:rPr>
      </w:pPr>
      <w:r w:rsidRPr="39FCBD2A">
        <w:rPr>
          <w:rFonts w:ascii="Segoe UI" w:hAnsi="Segoe UI" w:cs="Segoe UI"/>
        </w:rPr>
        <w:t xml:space="preserve">Lenders has 157879 listings with 14 </w:t>
      </w:r>
      <w:r w:rsidR="2BC69411" w:rsidRPr="39FCBD2A">
        <w:rPr>
          <w:rFonts w:ascii="Segoe UI" w:hAnsi="Segoe UI" w:cs="Segoe UI"/>
        </w:rPr>
        <w:t>variables</w:t>
      </w:r>
      <w:r w:rsidRPr="39FCBD2A">
        <w:rPr>
          <w:rFonts w:ascii="Segoe UI" w:hAnsi="Segoe UI" w:cs="Segoe UI"/>
        </w:rPr>
        <w:t xml:space="preserve"> and third dataset loan lenders has 213078 listings with 2 variables. </w:t>
      </w:r>
      <w:r w:rsidR="6592EA57" w:rsidRPr="39FCBD2A">
        <w:rPr>
          <w:rFonts w:ascii="Segoe UI" w:hAnsi="Segoe UI" w:cs="Segoe UI"/>
        </w:rPr>
        <w:t xml:space="preserve">Lenders on Kiva may </w:t>
      </w:r>
      <w:r w:rsidR="4FDEEBA7" w:rsidRPr="39FCBD2A">
        <w:rPr>
          <w:rFonts w:ascii="Segoe UI" w:hAnsi="Segoe UI" w:cs="Segoe UI"/>
        </w:rPr>
        <w:t>opt</w:t>
      </w:r>
      <w:r w:rsidR="6592EA57" w:rsidRPr="39FCBD2A">
        <w:rPr>
          <w:rFonts w:ascii="Segoe UI" w:hAnsi="Segoe UI" w:cs="Segoe UI"/>
        </w:rPr>
        <w:t xml:space="preserve"> to </w:t>
      </w:r>
      <w:r w:rsidR="4FDEEBA7" w:rsidRPr="39FCBD2A">
        <w:rPr>
          <w:rFonts w:ascii="Segoe UI" w:hAnsi="Segoe UI" w:cs="Segoe UI"/>
        </w:rPr>
        <w:t>disclose</w:t>
      </w:r>
      <w:r w:rsidR="6592EA57" w:rsidRPr="39FCBD2A">
        <w:rPr>
          <w:rFonts w:ascii="Segoe UI" w:hAnsi="Segoe UI" w:cs="Segoe UI"/>
        </w:rPr>
        <w:t xml:space="preserve"> their </w:t>
      </w:r>
      <w:r w:rsidR="4FDEEBA7" w:rsidRPr="39FCBD2A">
        <w:rPr>
          <w:rFonts w:ascii="Segoe UI" w:hAnsi="Segoe UI" w:cs="Segoe UI"/>
        </w:rPr>
        <w:t>info</w:t>
      </w:r>
      <w:r w:rsidR="6592EA57" w:rsidRPr="39FCBD2A">
        <w:rPr>
          <w:rFonts w:ascii="Segoe UI" w:hAnsi="Segoe UI" w:cs="Segoe UI"/>
        </w:rPr>
        <w:t xml:space="preserve"> publicly. </w:t>
      </w:r>
      <w:r w:rsidR="4FDEEBA7" w:rsidRPr="39FCBD2A">
        <w:rPr>
          <w:rFonts w:ascii="Segoe UI" w:hAnsi="Segoe UI" w:cs="Segoe UI"/>
        </w:rPr>
        <w:t xml:space="preserve">A lot of </w:t>
      </w:r>
      <w:r w:rsidR="4FDEEBA7" w:rsidRPr="39FCBD2A">
        <w:rPr>
          <w:rFonts w:ascii="Segoe UI" w:hAnsi="Segoe UI" w:cs="Segoe UI"/>
        </w:rPr>
        <w:lastRenderedPageBreak/>
        <w:t xml:space="preserve">missing data in lenders profile </w:t>
      </w:r>
      <w:r w:rsidRPr="39FCBD2A">
        <w:rPr>
          <w:rFonts w:ascii="Segoe UI" w:hAnsi="Segoe UI" w:cs="Segoe UI"/>
        </w:rPr>
        <w:t>may be</w:t>
      </w:r>
      <w:r w:rsidR="4FDEEBA7" w:rsidRPr="39FCBD2A">
        <w:rPr>
          <w:rFonts w:ascii="Segoe UI" w:hAnsi="Segoe UI" w:cs="Segoe UI"/>
        </w:rPr>
        <w:t xml:space="preserve"> due to their choice of disclosing</w:t>
      </w:r>
      <w:r w:rsidR="6592EA57" w:rsidRPr="39FCBD2A">
        <w:rPr>
          <w:rFonts w:ascii="Segoe UI" w:hAnsi="Segoe UI" w:cs="Segoe UI"/>
        </w:rPr>
        <w:t>.</w:t>
      </w:r>
      <w:r w:rsidR="4FDEEBA7" w:rsidRPr="39FCBD2A">
        <w:rPr>
          <w:rFonts w:ascii="Segoe UI" w:hAnsi="Segoe UI" w:cs="Segoe UI"/>
        </w:rPr>
        <w:t xml:space="preserve"> </w:t>
      </w:r>
      <w:r w:rsidR="6592EA57" w:rsidRPr="39FCBD2A">
        <w:rPr>
          <w:rFonts w:ascii="Segoe UI" w:hAnsi="Segoe UI" w:cs="Segoe UI"/>
        </w:rPr>
        <w:t xml:space="preserve">Every lender is </w:t>
      </w:r>
      <w:r w:rsidR="4FDEEBA7" w:rsidRPr="39FCBD2A">
        <w:rPr>
          <w:rFonts w:ascii="Segoe UI" w:hAnsi="Segoe UI" w:cs="Segoe UI"/>
        </w:rPr>
        <w:t>recognized</w:t>
      </w:r>
      <w:r w:rsidR="6592EA57" w:rsidRPr="39FCBD2A">
        <w:rPr>
          <w:rFonts w:ascii="Segoe UI" w:hAnsi="Segoe UI" w:cs="Segoe UI"/>
        </w:rPr>
        <w:t xml:space="preserve"> by the attribute </w:t>
      </w:r>
      <w:proofErr w:type="spellStart"/>
      <w:r w:rsidR="6592EA57" w:rsidRPr="39FCBD2A">
        <w:rPr>
          <w:rFonts w:ascii="Segoe UI" w:hAnsi="Segoe UI" w:cs="Segoe UI"/>
        </w:rPr>
        <w:t>lender_id</w:t>
      </w:r>
      <w:proofErr w:type="spellEnd"/>
      <w:r w:rsidR="6592EA57" w:rsidRPr="39FCBD2A">
        <w:rPr>
          <w:rFonts w:ascii="Segoe UI" w:hAnsi="Segoe UI" w:cs="Segoe UI"/>
        </w:rPr>
        <w:t xml:space="preserve">, which is a name, such as </w:t>
      </w:r>
      <w:proofErr w:type="spellStart"/>
      <w:r w:rsidR="4FDEEBA7" w:rsidRPr="39FCBD2A">
        <w:rPr>
          <w:rFonts w:ascii="Segoe UI" w:hAnsi="Segoe UI" w:cs="Segoe UI"/>
        </w:rPr>
        <w:t>chethan</w:t>
      </w:r>
      <w:proofErr w:type="spellEnd"/>
      <w:r w:rsidR="6592EA57" w:rsidRPr="39FCBD2A">
        <w:rPr>
          <w:rFonts w:ascii="Segoe UI" w:hAnsi="Segoe UI" w:cs="Segoe UI"/>
        </w:rPr>
        <w:t xml:space="preserve">, plus a number, as in </w:t>
      </w:r>
      <w:r w:rsidR="4FDEEBA7" w:rsidRPr="39FCBD2A">
        <w:rPr>
          <w:rFonts w:ascii="Segoe UI" w:hAnsi="Segoe UI" w:cs="Segoe UI"/>
        </w:rPr>
        <w:t>chethan</w:t>
      </w:r>
      <w:r w:rsidR="6592EA57" w:rsidRPr="39FCBD2A">
        <w:rPr>
          <w:rFonts w:ascii="Segoe UI" w:hAnsi="Segoe UI" w:cs="Segoe UI"/>
        </w:rPr>
        <w:t xml:space="preserve">2749, to avoid repetition. The ID is missing in </w:t>
      </w:r>
      <w:r w:rsidR="4FDEEBA7" w:rsidRPr="39FCBD2A">
        <w:rPr>
          <w:rFonts w:ascii="Segoe UI" w:hAnsi="Segoe UI" w:cs="Segoe UI"/>
        </w:rPr>
        <w:t>many</w:t>
      </w:r>
      <w:r w:rsidR="6592EA57" w:rsidRPr="39FCBD2A">
        <w:rPr>
          <w:rFonts w:ascii="Segoe UI" w:hAnsi="Segoe UI" w:cs="Segoe UI"/>
        </w:rPr>
        <w:t xml:space="preserve"> cases. Other attributes we examine in this data set </w:t>
      </w:r>
      <w:r w:rsidR="05A474EF" w:rsidRPr="39FCBD2A">
        <w:rPr>
          <w:rFonts w:ascii="Segoe UI" w:hAnsi="Segoe UI" w:cs="Segoe UI"/>
        </w:rPr>
        <w:t>are</w:t>
      </w:r>
      <w:r w:rsidR="6592EA57" w:rsidRPr="39FCBD2A">
        <w:rPr>
          <w:rFonts w:ascii="Segoe UI" w:hAnsi="Segoe UI" w:cs="Segoe UI"/>
        </w:rPr>
        <w:t xml:space="preserve"> </w:t>
      </w:r>
      <w:proofErr w:type="spellStart"/>
      <w:r w:rsidR="6592EA57" w:rsidRPr="39FCBD2A">
        <w:rPr>
          <w:rFonts w:ascii="Segoe UI" w:hAnsi="Segoe UI" w:cs="Segoe UI"/>
        </w:rPr>
        <w:t>country_code</w:t>
      </w:r>
      <w:proofErr w:type="spellEnd"/>
      <w:r w:rsidR="6592EA57" w:rsidRPr="39FCBD2A">
        <w:rPr>
          <w:rFonts w:ascii="Segoe UI" w:hAnsi="Segoe UI" w:cs="Segoe UI"/>
        </w:rPr>
        <w:t xml:space="preserve"> (the two-digit ISO code), </w:t>
      </w:r>
      <w:proofErr w:type="spellStart"/>
      <w:r w:rsidR="6592EA57" w:rsidRPr="39FCBD2A">
        <w:rPr>
          <w:rFonts w:ascii="Segoe UI" w:hAnsi="Segoe UI" w:cs="Segoe UI"/>
        </w:rPr>
        <w:t>member_since</w:t>
      </w:r>
      <w:proofErr w:type="spellEnd"/>
      <w:r w:rsidR="6592EA57" w:rsidRPr="39FCBD2A">
        <w:rPr>
          <w:rFonts w:ascii="Segoe UI" w:hAnsi="Segoe UI" w:cs="Segoe UI"/>
        </w:rPr>
        <w:t xml:space="preserve">, occupation, </w:t>
      </w:r>
      <w:proofErr w:type="spellStart"/>
      <w:r w:rsidR="6592EA57" w:rsidRPr="39FCBD2A">
        <w:rPr>
          <w:rFonts w:ascii="Segoe UI" w:hAnsi="Segoe UI" w:cs="Segoe UI"/>
        </w:rPr>
        <w:t>loan_count</w:t>
      </w:r>
      <w:proofErr w:type="spellEnd"/>
      <w:r w:rsidR="6592EA57" w:rsidRPr="39FCBD2A">
        <w:rPr>
          <w:rFonts w:ascii="Segoe UI" w:hAnsi="Segoe UI" w:cs="Segoe UI"/>
        </w:rPr>
        <w:t xml:space="preserve"> and </w:t>
      </w:r>
      <w:proofErr w:type="spellStart"/>
      <w:r w:rsidR="6592EA57" w:rsidRPr="39FCBD2A">
        <w:rPr>
          <w:rFonts w:ascii="Segoe UI" w:hAnsi="Segoe UI" w:cs="Segoe UI"/>
        </w:rPr>
        <w:t>invitee_count</w:t>
      </w:r>
      <w:proofErr w:type="spellEnd"/>
      <w:r w:rsidR="6592EA57" w:rsidRPr="39FCBD2A">
        <w:rPr>
          <w:rFonts w:ascii="Segoe UI" w:hAnsi="Segoe UI" w:cs="Segoe UI"/>
        </w:rPr>
        <w:t>. The data are quite sparse, with a high proportion of missing values in some attributes, as discussed below.</w:t>
      </w:r>
    </w:p>
    <w:p w14:paraId="636DCDD8" w14:textId="1977910C" w:rsidR="007E0CF5" w:rsidRPr="007E0CF5" w:rsidRDefault="008C4867" w:rsidP="007E0CF5">
      <w:r>
        <w:t xml:space="preserve">Table 3.1.1 </w:t>
      </w:r>
      <w:r w:rsidR="006271B3">
        <w:t>Field names and descriptions of lender &amp; their profile data.</w:t>
      </w:r>
    </w:p>
    <w:tbl>
      <w:tblPr>
        <w:tblStyle w:val="LightShading"/>
        <w:tblW w:w="8827" w:type="dxa"/>
        <w:tblInd w:w="480" w:type="dxa"/>
        <w:tblLayout w:type="fixed"/>
        <w:tblLook w:val="0600" w:firstRow="0" w:lastRow="0" w:firstColumn="0" w:lastColumn="0" w:noHBand="1" w:noVBand="1"/>
      </w:tblPr>
      <w:tblGrid>
        <w:gridCol w:w="2775"/>
        <w:gridCol w:w="6052"/>
      </w:tblGrid>
      <w:tr w:rsidR="006A7530" w:rsidRPr="0078177C" w14:paraId="2AC699B4" w14:textId="77777777" w:rsidTr="39FCBD2A">
        <w:trPr>
          <w:trHeight w:val="188"/>
        </w:trPr>
        <w:tc>
          <w:tcPr>
            <w:tcW w:w="2775" w:type="dxa"/>
            <w:hideMark/>
          </w:tcPr>
          <w:p w14:paraId="7B28ADC9" w14:textId="77777777" w:rsidR="006A7530" w:rsidRPr="0078177C" w:rsidRDefault="006A7530" w:rsidP="009F0A4E">
            <w:pPr>
              <w:spacing w:after="160" w:line="259" w:lineRule="auto"/>
              <w:jc w:val="both"/>
              <w:rPr>
                <w:rFonts w:ascii="Segoe UI" w:hAnsi="Segoe UI" w:cs="Segoe UI"/>
                <w:sz w:val="20"/>
              </w:rPr>
            </w:pPr>
            <w:r w:rsidRPr="0078177C">
              <w:rPr>
                <w:rFonts w:ascii="Segoe UI" w:hAnsi="Segoe UI" w:cs="Segoe UI"/>
                <w:b/>
                <w:bCs/>
                <w:sz w:val="20"/>
              </w:rPr>
              <w:t>Variable Name</w:t>
            </w:r>
          </w:p>
        </w:tc>
        <w:tc>
          <w:tcPr>
            <w:tcW w:w="6052" w:type="dxa"/>
            <w:hideMark/>
          </w:tcPr>
          <w:p w14:paraId="629FE2A4" w14:textId="77777777" w:rsidR="006A7530" w:rsidRPr="0078177C" w:rsidRDefault="006A7530" w:rsidP="009F0A4E">
            <w:pPr>
              <w:spacing w:after="160" w:line="259" w:lineRule="auto"/>
              <w:jc w:val="both"/>
              <w:rPr>
                <w:rFonts w:ascii="Segoe UI" w:hAnsi="Segoe UI" w:cs="Segoe UI"/>
                <w:sz w:val="20"/>
              </w:rPr>
            </w:pPr>
            <w:r w:rsidRPr="0078177C">
              <w:rPr>
                <w:rFonts w:ascii="Segoe UI" w:hAnsi="Segoe UI" w:cs="Segoe UI"/>
                <w:b/>
                <w:bCs/>
                <w:sz w:val="20"/>
              </w:rPr>
              <w:t>Description</w:t>
            </w:r>
          </w:p>
        </w:tc>
      </w:tr>
      <w:tr w:rsidR="006A7530" w:rsidRPr="0078177C" w14:paraId="0BC6EA2B" w14:textId="77777777" w:rsidTr="39FCBD2A">
        <w:trPr>
          <w:trHeight w:val="188"/>
        </w:trPr>
        <w:tc>
          <w:tcPr>
            <w:tcW w:w="2775" w:type="dxa"/>
            <w:hideMark/>
          </w:tcPr>
          <w:p w14:paraId="200345FD" w14:textId="2EEDA9F6" w:rsidR="006A7530" w:rsidRPr="0078177C" w:rsidRDefault="00264B41" w:rsidP="006166EE">
            <w:pPr>
              <w:jc w:val="both"/>
              <w:rPr>
                <w:rFonts w:ascii="Segoe UI" w:hAnsi="Segoe UI" w:cs="Segoe UI"/>
                <w:sz w:val="16"/>
              </w:rPr>
            </w:pPr>
            <w:r w:rsidRPr="00264B41">
              <w:rPr>
                <w:rFonts w:ascii="Segoe UI" w:hAnsi="Segoe UI" w:cs="Segoe UI"/>
                <w:sz w:val="16"/>
              </w:rPr>
              <w:t>PERMANENT_NAME</w:t>
            </w:r>
          </w:p>
        </w:tc>
        <w:tc>
          <w:tcPr>
            <w:tcW w:w="6052" w:type="dxa"/>
            <w:hideMark/>
          </w:tcPr>
          <w:p w14:paraId="38A0CC35" w14:textId="15CDC3BE" w:rsidR="006A7530" w:rsidRPr="0078177C" w:rsidRDefault="00264B41" w:rsidP="006166EE">
            <w:pPr>
              <w:jc w:val="both"/>
              <w:rPr>
                <w:rFonts w:ascii="Segoe UI" w:hAnsi="Segoe UI" w:cs="Segoe UI"/>
                <w:sz w:val="16"/>
              </w:rPr>
            </w:pPr>
            <w:r>
              <w:rPr>
                <w:rFonts w:ascii="Segoe UI" w:hAnsi="Segoe UI" w:cs="Segoe UI"/>
                <w:sz w:val="16"/>
              </w:rPr>
              <w:t>Name of the lender ID</w:t>
            </w:r>
          </w:p>
        </w:tc>
      </w:tr>
      <w:tr w:rsidR="006A7530" w:rsidRPr="0078177C" w14:paraId="159B5763" w14:textId="77777777" w:rsidTr="39FCBD2A">
        <w:trPr>
          <w:trHeight w:val="188"/>
        </w:trPr>
        <w:tc>
          <w:tcPr>
            <w:tcW w:w="2775" w:type="dxa"/>
            <w:hideMark/>
          </w:tcPr>
          <w:p w14:paraId="69123016" w14:textId="11F75A28" w:rsidR="006A7530" w:rsidRPr="0078177C" w:rsidRDefault="00264B41" w:rsidP="006166EE">
            <w:pPr>
              <w:jc w:val="both"/>
              <w:rPr>
                <w:rFonts w:ascii="Segoe UI" w:hAnsi="Segoe UI" w:cs="Segoe UI"/>
                <w:sz w:val="16"/>
              </w:rPr>
            </w:pPr>
            <w:r w:rsidRPr="00264B41">
              <w:rPr>
                <w:rFonts w:ascii="Segoe UI" w:hAnsi="Segoe UI" w:cs="Segoe UI"/>
                <w:sz w:val="16"/>
              </w:rPr>
              <w:t>DISPLAY_NAME</w:t>
            </w:r>
          </w:p>
        </w:tc>
        <w:tc>
          <w:tcPr>
            <w:tcW w:w="6052" w:type="dxa"/>
            <w:hideMark/>
          </w:tcPr>
          <w:p w14:paraId="79CBAC3B" w14:textId="6D10897C" w:rsidR="006A7530" w:rsidRPr="0078177C" w:rsidRDefault="006A7530" w:rsidP="006166EE">
            <w:pPr>
              <w:jc w:val="both"/>
              <w:rPr>
                <w:rFonts w:ascii="Segoe UI" w:hAnsi="Segoe UI" w:cs="Segoe UI"/>
                <w:sz w:val="16"/>
              </w:rPr>
            </w:pPr>
            <w:r w:rsidRPr="0078177C">
              <w:rPr>
                <w:rFonts w:ascii="Segoe UI" w:hAnsi="Segoe UI" w:cs="Segoe UI"/>
                <w:sz w:val="16"/>
              </w:rPr>
              <w:t>name of the l</w:t>
            </w:r>
            <w:r w:rsidR="00264B41">
              <w:rPr>
                <w:rFonts w:ascii="Segoe UI" w:hAnsi="Segoe UI" w:cs="Segoe UI"/>
                <w:sz w:val="16"/>
              </w:rPr>
              <w:t>ender</w:t>
            </w:r>
          </w:p>
        </w:tc>
      </w:tr>
      <w:tr w:rsidR="006A7530" w:rsidRPr="0078177C" w14:paraId="421449D0" w14:textId="77777777" w:rsidTr="39FCBD2A">
        <w:trPr>
          <w:trHeight w:val="220"/>
        </w:trPr>
        <w:tc>
          <w:tcPr>
            <w:tcW w:w="2775" w:type="dxa"/>
            <w:hideMark/>
          </w:tcPr>
          <w:p w14:paraId="03741F80" w14:textId="33A37C66" w:rsidR="006A7530" w:rsidRPr="0078177C" w:rsidRDefault="00264B41" w:rsidP="006166EE">
            <w:pPr>
              <w:jc w:val="both"/>
              <w:rPr>
                <w:rFonts w:ascii="Segoe UI" w:hAnsi="Segoe UI" w:cs="Segoe UI"/>
                <w:sz w:val="16"/>
              </w:rPr>
            </w:pPr>
            <w:r w:rsidRPr="00264B41">
              <w:rPr>
                <w:rFonts w:ascii="Segoe UI" w:hAnsi="Segoe UI" w:cs="Segoe UI"/>
                <w:sz w:val="16"/>
              </w:rPr>
              <w:t>MAIN_PIC_ID</w:t>
            </w:r>
          </w:p>
        </w:tc>
        <w:tc>
          <w:tcPr>
            <w:tcW w:w="6052" w:type="dxa"/>
            <w:hideMark/>
          </w:tcPr>
          <w:p w14:paraId="18E91D43" w14:textId="01B50382" w:rsidR="006A7530" w:rsidRPr="0078177C" w:rsidRDefault="00264B41" w:rsidP="006166EE">
            <w:pPr>
              <w:jc w:val="both"/>
              <w:rPr>
                <w:rFonts w:ascii="Segoe UI" w:hAnsi="Segoe UI" w:cs="Segoe UI"/>
                <w:sz w:val="16"/>
              </w:rPr>
            </w:pPr>
            <w:r>
              <w:rPr>
                <w:rFonts w:ascii="Segoe UI" w:hAnsi="Segoe UI" w:cs="Segoe UI"/>
                <w:sz w:val="16"/>
              </w:rPr>
              <w:t>Image ID of the lender</w:t>
            </w:r>
          </w:p>
        </w:tc>
      </w:tr>
      <w:tr w:rsidR="006A7530" w:rsidRPr="0078177C" w14:paraId="26156DCB" w14:textId="77777777" w:rsidTr="39FCBD2A">
        <w:trPr>
          <w:trHeight w:val="188"/>
        </w:trPr>
        <w:tc>
          <w:tcPr>
            <w:tcW w:w="2775" w:type="dxa"/>
            <w:hideMark/>
          </w:tcPr>
          <w:p w14:paraId="1F608C6D" w14:textId="059BE751" w:rsidR="006A7530" w:rsidRPr="0078177C" w:rsidRDefault="00264B41" w:rsidP="006166EE">
            <w:pPr>
              <w:jc w:val="both"/>
              <w:rPr>
                <w:rFonts w:ascii="Segoe UI" w:hAnsi="Segoe UI" w:cs="Segoe UI"/>
                <w:sz w:val="16"/>
              </w:rPr>
            </w:pPr>
            <w:r>
              <w:rPr>
                <w:rFonts w:ascii="Segoe UI" w:hAnsi="Segoe UI" w:cs="Segoe UI"/>
                <w:sz w:val="16"/>
              </w:rPr>
              <w:t>CITY</w:t>
            </w:r>
          </w:p>
        </w:tc>
        <w:tc>
          <w:tcPr>
            <w:tcW w:w="6052" w:type="dxa"/>
            <w:hideMark/>
          </w:tcPr>
          <w:p w14:paraId="55F7FF99" w14:textId="6ECE1133" w:rsidR="006A7530" w:rsidRPr="0078177C" w:rsidRDefault="00264B41" w:rsidP="006166EE">
            <w:pPr>
              <w:jc w:val="both"/>
              <w:rPr>
                <w:rFonts w:ascii="Segoe UI" w:hAnsi="Segoe UI" w:cs="Segoe UI"/>
                <w:sz w:val="16"/>
              </w:rPr>
            </w:pPr>
            <w:r>
              <w:rPr>
                <w:rFonts w:ascii="Segoe UI" w:hAnsi="Segoe UI" w:cs="Segoe UI"/>
                <w:sz w:val="16"/>
              </w:rPr>
              <w:t>City Name</w:t>
            </w:r>
          </w:p>
        </w:tc>
      </w:tr>
      <w:tr w:rsidR="006A7530" w:rsidRPr="0078177C" w14:paraId="2B2AC8D6" w14:textId="77777777" w:rsidTr="39FCBD2A">
        <w:trPr>
          <w:trHeight w:val="188"/>
        </w:trPr>
        <w:tc>
          <w:tcPr>
            <w:tcW w:w="2775" w:type="dxa"/>
            <w:hideMark/>
          </w:tcPr>
          <w:p w14:paraId="1F21DD17" w14:textId="75CC167F" w:rsidR="006A7530" w:rsidRPr="0078177C" w:rsidRDefault="00264B41" w:rsidP="006166EE">
            <w:pPr>
              <w:jc w:val="both"/>
              <w:rPr>
                <w:rFonts w:ascii="Segoe UI" w:hAnsi="Segoe UI" w:cs="Segoe UI"/>
                <w:sz w:val="16"/>
              </w:rPr>
            </w:pPr>
            <w:r>
              <w:rPr>
                <w:rFonts w:ascii="Segoe UI" w:hAnsi="Segoe UI" w:cs="Segoe UI"/>
                <w:sz w:val="16"/>
              </w:rPr>
              <w:t>STATE</w:t>
            </w:r>
          </w:p>
        </w:tc>
        <w:tc>
          <w:tcPr>
            <w:tcW w:w="6052" w:type="dxa"/>
            <w:hideMark/>
          </w:tcPr>
          <w:p w14:paraId="712B74BF" w14:textId="1BC12474" w:rsidR="006A7530" w:rsidRPr="0078177C" w:rsidRDefault="00264B41" w:rsidP="006166EE">
            <w:pPr>
              <w:jc w:val="both"/>
              <w:rPr>
                <w:rFonts w:ascii="Segoe UI" w:hAnsi="Segoe UI" w:cs="Segoe UI"/>
                <w:sz w:val="16"/>
              </w:rPr>
            </w:pPr>
            <w:r>
              <w:rPr>
                <w:rFonts w:ascii="Segoe UI" w:hAnsi="Segoe UI" w:cs="Segoe UI"/>
                <w:sz w:val="16"/>
              </w:rPr>
              <w:t>State name of the lender</w:t>
            </w:r>
          </w:p>
        </w:tc>
      </w:tr>
      <w:tr w:rsidR="006A7530" w:rsidRPr="0078177C" w14:paraId="356A5DA2" w14:textId="77777777" w:rsidTr="39FCBD2A">
        <w:trPr>
          <w:trHeight w:val="188"/>
        </w:trPr>
        <w:tc>
          <w:tcPr>
            <w:tcW w:w="2775" w:type="dxa"/>
            <w:hideMark/>
          </w:tcPr>
          <w:p w14:paraId="2367808D" w14:textId="466456FA" w:rsidR="006A7530" w:rsidRPr="0078177C" w:rsidRDefault="00264B41" w:rsidP="006166EE">
            <w:pPr>
              <w:jc w:val="both"/>
              <w:rPr>
                <w:rFonts w:ascii="Segoe UI" w:hAnsi="Segoe UI" w:cs="Segoe UI"/>
                <w:sz w:val="16"/>
              </w:rPr>
            </w:pPr>
            <w:r>
              <w:rPr>
                <w:rFonts w:ascii="Segoe UI" w:hAnsi="Segoe UI" w:cs="Segoe UI"/>
                <w:sz w:val="16"/>
              </w:rPr>
              <w:t>COUNTRY</w:t>
            </w:r>
          </w:p>
        </w:tc>
        <w:tc>
          <w:tcPr>
            <w:tcW w:w="6052" w:type="dxa"/>
            <w:hideMark/>
          </w:tcPr>
          <w:p w14:paraId="54BB6DA6" w14:textId="07A111DF" w:rsidR="006A7530" w:rsidRPr="0078177C" w:rsidRDefault="00264B41" w:rsidP="006166EE">
            <w:pPr>
              <w:jc w:val="both"/>
              <w:rPr>
                <w:rFonts w:ascii="Segoe UI" w:hAnsi="Segoe UI" w:cs="Segoe UI"/>
                <w:sz w:val="16"/>
              </w:rPr>
            </w:pPr>
            <w:r>
              <w:rPr>
                <w:rFonts w:ascii="Segoe UI" w:hAnsi="Segoe UI" w:cs="Segoe UI"/>
                <w:sz w:val="16"/>
              </w:rPr>
              <w:t>Name of the Country</w:t>
            </w:r>
          </w:p>
        </w:tc>
      </w:tr>
      <w:tr w:rsidR="006A7530" w:rsidRPr="0078177C" w14:paraId="03709FB7" w14:textId="77777777" w:rsidTr="39FCBD2A">
        <w:trPr>
          <w:trHeight w:val="188"/>
        </w:trPr>
        <w:tc>
          <w:tcPr>
            <w:tcW w:w="2775" w:type="dxa"/>
            <w:hideMark/>
          </w:tcPr>
          <w:p w14:paraId="4C96F202" w14:textId="36EDE040" w:rsidR="006A7530" w:rsidRPr="0078177C" w:rsidRDefault="00264B41" w:rsidP="006166EE">
            <w:pPr>
              <w:jc w:val="both"/>
              <w:rPr>
                <w:rFonts w:ascii="Segoe UI" w:hAnsi="Segoe UI" w:cs="Segoe UI"/>
                <w:sz w:val="16"/>
              </w:rPr>
            </w:pPr>
            <w:r w:rsidRPr="00264B41">
              <w:rPr>
                <w:rFonts w:ascii="Segoe UI" w:hAnsi="Segoe UI" w:cs="Segoe UI"/>
                <w:sz w:val="16"/>
              </w:rPr>
              <w:t>MEMBER_SINCE</w:t>
            </w:r>
          </w:p>
        </w:tc>
        <w:tc>
          <w:tcPr>
            <w:tcW w:w="6052" w:type="dxa"/>
            <w:hideMark/>
          </w:tcPr>
          <w:p w14:paraId="55CF0E9E" w14:textId="13A692DA" w:rsidR="006A7530" w:rsidRPr="0078177C" w:rsidRDefault="00264B41" w:rsidP="006166EE">
            <w:pPr>
              <w:jc w:val="both"/>
              <w:rPr>
                <w:rFonts w:ascii="Segoe UI" w:hAnsi="Segoe UI" w:cs="Segoe UI"/>
                <w:sz w:val="16"/>
              </w:rPr>
            </w:pPr>
            <w:r>
              <w:rPr>
                <w:rFonts w:ascii="Segoe UI" w:hAnsi="Segoe UI" w:cs="Segoe UI"/>
                <w:sz w:val="16"/>
              </w:rPr>
              <w:t>Lender membership date</w:t>
            </w:r>
          </w:p>
        </w:tc>
      </w:tr>
      <w:tr w:rsidR="00264B41" w:rsidRPr="0078177C" w14:paraId="7CE5C373" w14:textId="77777777" w:rsidTr="39FCBD2A">
        <w:trPr>
          <w:trHeight w:val="188"/>
        </w:trPr>
        <w:tc>
          <w:tcPr>
            <w:tcW w:w="2775" w:type="dxa"/>
          </w:tcPr>
          <w:p w14:paraId="5F17D4BE" w14:textId="77777777" w:rsidR="00264B41" w:rsidRDefault="00264B41" w:rsidP="009F0A4E">
            <w:pPr>
              <w:jc w:val="both"/>
              <w:rPr>
                <w:rFonts w:ascii="Segoe UI" w:hAnsi="Segoe UI" w:cs="Segoe UI"/>
                <w:sz w:val="16"/>
              </w:rPr>
            </w:pPr>
            <w:r w:rsidRPr="00264B41">
              <w:rPr>
                <w:rFonts w:ascii="Segoe UI" w:hAnsi="Segoe UI" w:cs="Segoe UI"/>
                <w:sz w:val="16"/>
              </w:rPr>
              <w:t>PERSONAL_URL</w:t>
            </w:r>
          </w:p>
          <w:p w14:paraId="08F740C8" w14:textId="77777777" w:rsidR="00264B41" w:rsidRDefault="00264B41" w:rsidP="009F0A4E">
            <w:pPr>
              <w:jc w:val="both"/>
              <w:rPr>
                <w:rFonts w:ascii="Segoe UI" w:hAnsi="Segoe UI" w:cs="Segoe UI"/>
                <w:sz w:val="16"/>
              </w:rPr>
            </w:pPr>
            <w:r>
              <w:rPr>
                <w:rFonts w:ascii="Segoe UI" w:hAnsi="Segoe UI" w:cs="Segoe UI"/>
                <w:sz w:val="16"/>
              </w:rPr>
              <w:t>OCCUPATION</w:t>
            </w:r>
          </w:p>
          <w:p w14:paraId="24672BCE" w14:textId="77777777" w:rsidR="006166EE" w:rsidRDefault="006166EE" w:rsidP="009F0A4E">
            <w:pPr>
              <w:jc w:val="both"/>
              <w:rPr>
                <w:rFonts w:ascii="Segoe UI" w:hAnsi="Segoe UI" w:cs="Segoe UI"/>
                <w:sz w:val="16"/>
              </w:rPr>
            </w:pPr>
            <w:r>
              <w:rPr>
                <w:rFonts w:ascii="Segoe UI" w:hAnsi="Segoe UI" w:cs="Segoe UI"/>
                <w:sz w:val="16"/>
              </w:rPr>
              <w:t>LOAN_BECAUSE</w:t>
            </w:r>
          </w:p>
          <w:p w14:paraId="41E6EDA6" w14:textId="77777777" w:rsidR="006166EE" w:rsidRDefault="006166EE" w:rsidP="009F0A4E">
            <w:pPr>
              <w:jc w:val="both"/>
              <w:rPr>
                <w:rFonts w:ascii="Segoe UI" w:hAnsi="Segoe UI" w:cs="Segoe UI"/>
                <w:sz w:val="16"/>
              </w:rPr>
            </w:pPr>
            <w:r>
              <w:rPr>
                <w:rFonts w:ascii="Segoe UI" w:hAnsi="Segoe UI" w:cs="Segoe UI"/>
                <w:sz w:val="16"/>
              </w:rPr>
              <w:t>OTHER_INFO</w:t>
            </w:r>
          </w:p>
          <w:p w14:paraId="096D4DB0" w14:textId="77777777" w:rsidR="006166EE" w:rsidRDefault="006166EE" w:rsidP="009F0A4E">
            <w:pPr>
              <w:jc w:val="both"/>
              <w:rPr>
                <w:rFonts w:ascii="Segoe UI" w:hAnsi="Segoe UI" w:cs="Segoe UI"/>
                <w:sz w:val="16"/>
              </w:rPr>
            </w:pPr>
            <w:r w:rsidRPr="006166EE">
              <w:rPr>
                <w:rFonts w:ascii="Segoe UI" w:hAnsi="Segoe UI" w:cs="Segoe UI"/>
                <w:sz w:val="16"/>
              </w:rPr>
              <w:t>LOAN_PURCHASE_NUM</w:t>
            </w:r>
          </w:p>
          <w:p w14:paraId="3542BA81" w14:textId="77777777" w:rsidR="006166EE" w:rsidRDefault="006166EE" w:rsidP="009F0A4E">
            <w:pPr>
              <w:jc w:val="both"/>
              <w:rPr>
                <w:rFonts w:ascii="Segoe UI" w:hAnsi="Segoe UI" w:cs="Segoe UI"/>
                <w:sz w:val="16"/>
              </w:rPr>
            </w:pPr>
            <w:r w:rsidRPr="006166EE">
              <w:rPr>
                <w:rFonts w:ascii="Segoe UI" w:hAnsi="Segoe UI" w:cs="Segoe UI"/>
                <w:sz w:val="16"/>
              </w:rPr>
              <w:t>INVITED_BY</w:t>
            </w:r>
          </w:p>
          <w:p w14:paraId="3B5EEBA2" w14:textId="7C2BDEDF" w:rsidR="006166EE" w:rsidRPr="00264B41" w:rsidRDefault="006166EE" w:rsidP="009F0A4E">
            <w:pPr>
              <w:jc w:val="both"/>
              <w:rPr>
                <w:rFonts w:ascii="Segoe UI" w:hAnsi="Segoe UI" w:cs="Segoe UI"/>
                <w:sz w:val="16"/>
              </w:rPr>
            </w:pPr>
            <w:r w:rsidRPr="006166EE">
              <w:rPr>
                <w:rFonts w:ascii="Segoe UI" w:hAnsi="Segoe UI" w:cs="Segoe UI"/>
                <w:sz w:val="16"/>
              </w:rPr>
              <w:t>NUM_INVITED</w:t>
            </w:r>
          </w:p>
        </w:tc>
        <w:tc>
          <w:tcPr>
            <w:tcW w:w="6052" w:type="dxa"/>
          </w:tcPr>
          <w:p w14:paraId="4409B41D" w14:textId="77777777" w:rsidR="00264B41" w:rsidRDefault="00264B41" w:rsidP="009F0A4E">
            <w:pPr>
              <w:jc w:val="both"/>
              <w:rPr>
                <w:rFonts w:ascii="Segoe UI" w:hAnsi="Segoe UI" w:cs="Segoe UI"/>
                <w:sz w:val="16"/>
              </w:rPr>
            </w:pPr>
            <w:r>
              <w:rPr>
                <w:rFonts w:ascii="Segoe UI" w:hAnsi="Segoe UI" w:cs="Segoe UI"/>
                <w:sz w:val="16"/>
              </w:rPr>
              <w:t>URL of the lender website if any</w:t>
            </w:r>
          </w:p>
          <w:p w14:paraId="27FFE184" w14:textId="77777777" w:rsidR="00264B41" w:rsidRDefault="00264B41" w:rsidP="009F0A4E">
            <w:pPr>
              <w:jc w:val="both"/>
              <w:rPr>
                <w:rFonts w:ascii="Segoe UI" w:hAnsi="Segoe UI" w:cs="Segoe UI"/>
                <w:sz w:val="16"/>
              </w:rPr>
            </w:pPr>
            <w:r>
              <w:rPr>
                <w:rFonts w:ascii="Segoe UI" w:hAnsi="Segoe UI" w:cs="Segoe UI"/>
                <w:sz w:val="16"/>
              </w:rPr>
              <w:t>Occupation of lender</w:t>
            </w:r>
          </w:p>
          <w:p w14:paraId="59942D28" w14:textId="77777777" w:rsidR="00264B41" w:rsidRDefault="00264B41" w:rsidP="009F0A4E">
            <w:pPr>
              <w:jc w:val="both"/>
              <w:rPr>
                <w:rFonts w:ascii="Segoe UI" w:hAnsi="Segoe UI" w:cs="Segoe UI"/>
                <w:sz w:val="16"/>
              </w:rPr>
            </w:pPr>
            <w:r>
              <w:rPr>
                <w:rFonts w:ascii="Segoe UI" w:hAnsi="Segoe UI" w:cs="Segoe UI"/>
                <w:sz w:val="16"/>
              </w:rPr>
              <w:t>Intent of loan offerings</w:t>
            </w:r>
          </w:p>
          <w:p w14:paraId="5C9F3523" w14:textId="77777777" w:rsidR="00264B41" w:rsidRDefault="00264B41" w:rsidP="009F0A4E">
            <w:pPr>
              <w:jc w:val="both"/>
              <w:rPr>
                <w:rFonts w:ascii="Segoe UI" w:hAnsi="Segoe UI" w:cs="Segoe UI"/>
                <w:sz w:val="16"/>
              </w:rPr>
            </w:pPr>
            <w:r>
              <w:rPr>
                <w:rFonts w:ascii="Segoe UI" w:hAnsi="Segoe UI" w:cs="Segoe UI"/>
                <w:sz w:val="16"/>
              </w:rPr>
              <w:t>Any other information</w:t>
            </w:r>
          </w:p>
          <w:p w14:paraId="1D126D10" w14:textId="08904C7A" w:rsidR="00264B41" w:rsidRDefault="0800AEFC" w:rsidP="39FCBD2A">
            <w:pPr>
              <w:jc w:val="both"/>
              <w:rPr>
                <w:rFonts w:ascii="Segoe UI" w:hAnsi="Segoe UI" w:cs="Segoe UI"/>
                <w:sz w:val="16"/>
                <w:szCs w:val="16"/>
              </w:rPr>
            </w:pPr>
            <w:r w:rsidRPr="39FCBD2A">
              <w:rPr>
                <w:rFonts w:ascii="Segoe UI" w:hAnsi="Segoe UI" w:cs="Segoe UI"/>
                <w:sz w:val="16"/>
                <w:szCs w:val="16"/>
              </w:rPr>
              <w:t>No</w:t>
            </w:r>
            <w:r w:rsidR="1120F237" w:rsidRPr="39FCBD2A">
              <w:rPr>
                <w:rFonts w:ascii="Segoe UI" w:hAnsi="Segoe UI" w:cs="Segoe UI"/>
                <w:sz w:val="16"/>
                <w:szCs w:val="16"/>
              </w:rPr>
              <w:t xml:space="preserve">. </w:t>
            </w:r>
            <w:r w:rsidRPr="39FCBD2A">
              <w:rPr>
                <w:rFonts w:ascii="Segoe UI" w:hAnsi="Segoe UI" w:cs="Segoe UI"/>
                <w:sz w:val="16"/>
                <w:szCs w:val="16"/>
              </w:rPr>
              <w:t>of loans where s</w:t>
            </w:r>
            <w:r w:rsidR="21D905F7" w:rsidRPr="39FCBD2A">
              <w:rPr>
                <w:rFonts w:ascii="Segoe UI" w:hAnsi="Segoe UI" w:cs="Segoe UI"/>
                <w:sz w:val="16"/>
                <w:szCs w:val="16"/>
              </w:rPr>
              <w:t>he</w:t>
            </w:r>
            <w:r w:rsidRPr="39FCBD2A">
              <w:rPr>
                <w:rFonts w:ascii="Segoe UI" w:hAnsi="Segoe UI" w:cs="Segoe UI"/>
                <w:sz w:val="16"/>
                <w:szCs w:val="16"/>
              </w:rPr>
              <w:t>/he offered</w:t>
            </w:r>
          </w:p>
          <w:p w14:paraId="68E99571" w14:textId="77777777" w:rsidR="00264B41" w:rsidRDefault="00264B41" w:rsidP="009F0A4E">
            <w:pPr>
              <w:jc w:val="both"/>
              <w:rPr>
                <w:rFonts w:ascii="Segoe UI" w:hAnsi="Segoe UI" w:cs="Segoe UI"/>
                <w:sz w:val="16"/>
              </w:rPr>
            </w:pPr>
            <w:r>
              <w:rPr>
                <w:rFonts w:ascii="Segoe UI" w:hAnsi="Segoe UI" w:cs="Segoe UI"/>
                <w:sz w:val="16"/>
              </w:rPr>
              <w:t>Name of the person who referred to Kiva</w:t>
            </w:r>
          </w:p>
          <w:p w14:paraId="4382683D" w14:textId="77E803FF" w:rsidR="00264B41" w:rsidRDefault="1647BB4F" w:rsidP="39FCBD2A">
            <w:pPr>
              <w:jc w:val="both"/>
              <w:rPr>
                <w:rFonts w:ascii="Segoe UI" w:hAnsi="Segoe UI" w:cs="Segoe UI"/>
                <w:sz w:val="16"/>
                <w:szCs w:val="16"/>
              </w:rPr>
            </w:pPr>
            <w:r w:rsidRPr="39FCBD2A">
              <w:rPr>
                <w:rFonts w:ascii="Segoe UI" w:hAnsi="Segoe UI" w:cs="Segoe UI"/>
                <w:sz w:val="16"/>
                <w:szCs w:val="16"/>
              </w:rPr>
              <w:t>No</w:t>
            </w:r>
            <w:r w:rsidR="72766400" w:rsidRPr="39FCBD2A">
              <w:rPr>
                <w:rFonts w:ascii="Segoe UI" w:hAnsi="Segoe UI" w:cs="Segoe UI"/>
                <w:sz w:val="16"/>
                <w:szCs w:val="16"/>
              </w:rPr>
              <w:t xml:space="preserve">. </w:t>
            </w:r>
            <w:r w:rsidRPr="39FCBD2A">
              <w:rPr>
                <w:rFonts w:ascii="Segoe UI" w:hAnsi="Segoe UI" w:cs="Segoe UI"/>
                <w:sz w:val="16"/>
                <w:szCs w:val="16"/>
              </w:rPr>
              <w:t>of references s/he has given</w:t>
            </w:r>
            <w:r w:rsidR="0800AEFC" w:rsidRPr="39FCBD2A">
              <w:rPr>
                <w:rFonts w:ascii="Segoe UI" w:hAnsi="Segoe UI" w:cs="Segoe UI"/>
                <w:sz w:val="16"/>
                <w:szCs w:val="16"/>
              </w:rPr>
              <w:t xml:space="preserve"> </w:t>
            </w:r>
          </w:p>
        </w:tc>
      </w:tr>
    </w:tbl>
    <w:p w14:paraId="1178D9BD" w14:textId="389C1832" w:rsidR="006A7530" w:rsidRPr="00716C71" w:rsidRDefault="3DE6A40D">
      <w:pPr>
        <w:pStyle w:val="Heading2"/>
        <w:numPr>
          <w:ilvl w:val="2"/>
          <w:numId w:val="32"/>
        </w:numPr>
        <w:jc w:val="both"/>
        <w:rPr>
          <w:rFonts w:ascii="Segoe UI" w:hAnsi="Segoe UI" w:cs="Segoe UI"/>
        </w:rPr>
      </w:pPr>
      <w:bookmarkStart w:id="65" w:name="_Toc1029772446"/>
      <w:bookmarkStart w:id="66" w:name="_Toc165753189"/>
      <w:bookmarkStart w:id="67" w:name="_Toc1429626103"/>
      <w:bookmarkStart w:id="68" w:name="_Toc1161237510"/>
      <w:bookmarkStart w:id="69" w:name="_Toc1568034601"/>
      <w:bookmarkStart w:id="70" w:name="_Toc1562355362"/>
      <w:bookmarkStart w:id="71" w:name="_Toc1767650083"/>
      <w:r w:rsidRPr="39FCBD2A">
        <w:rPr>
          <w:rFonts w:ascii="Segoe UI" w:hAnsi="Segoe UI" w:cs="Segoe UI"/>
        </w:rPr>
        <w:t xml:space="preserve"> The </w:t>
      </w:r>
      <w:r w:rsidR="01D0200C" w:rsidRPr="39FCBD2A">
        <w:rPr>
          <w:rFonts w:ascii="Segoe UI" w:hAnsi="Segoe UI" w:cs="Segoe UI"/>
        </w:rPr>
        <w:t>Field/</w:t>
      </w:r>
      <w:r w:rsidRPr="39FCBD2A">
        <w:rPr>
          <w:rFonts w:ascii="Segoe UI" w:hAnsi="Segoe UI" w:cs="Segoe UI"/>
        </w:rPr>
        <w:t>lending Partners</w:t>
      </w:r>
      <w:bookmarkEnd w:id="65"/>
      <w:bookmarkEnd w:id="66"/>
      <w:bookmarkEnd w:id="67"/>
      <w:bookmarkEnd w:id="68"/>
      <w:bookmarkEnd w:id="69"/>
      <w:bookmarkEnd w:id="70"/>
      <w:bookmarkEnd w:id="71"/>
    </w:p>
    <w:p w14:paraId="1182F547" w14:textId="1A706652" w:rsidR="0022270F" w:rsidRDefault="5ECFBE0C" w:rsidP="0022270F">
      <w:pPr>
        <w:ind w:left="360"/>
        <w:jc w:val="both"/>
        <w:rPr>
          <w:rFonts w:ascii="Segoe UI" w:hAnsi="Segoe UI" w:cs="Segoe UI"/>
        </w:rPr>
      </w:pPr>
      <w:r w:rsidRPr="39FCBD2A">
        <w:rPr>
          <w:rFonts w:ascii="Segoe UI" w:hAnsi="Segoe UI" w:cs="Segoe UI"/>
        </w:rPr>
        <w:t xml:space="preserve">Kiva’s lending partners are a broad network of groups spread across 70 countries on 5 continents. </w:t>
      </w:r>
      <w:proofErr w:type="gramStart"/>
      <w:r w:rsidR="495881A2" w:rsidRPr="39FCBD2A">
        <w:rPr>
          <w:rFonts w:ascii="Segoe UI" w:hAnsi="Segoe UI" w:cs="Segoe UI"/>
        </w:rPr>
        <w:t>The majority</w:t>
      </w:r>
      <w:r w:rsidRPr="39FCBD2A">
        <w:rPr>
          <w:rFonts w:ascii="Segoe UI" w:hAnsi="Segoe UI" w:cs="Segoe UI"/>
        </w:rPr>
        <w:t xml:space="preserve"> of</w:t>
      </w:r>
      <w:proofErr w:type="gramEnd"/>
      <w:r w:rsidRPr="39FCBD2A">
        <w:rPr>
          <w:rFonts w:ascii="Segoe UI" w:hAnsi="Segoe UI" w:cs="Segoe UI"/>
        </w:rPr>
        <w:t xml:space="preserve"> lenders are small to medium microfinance organizations, including schools, NGOs, social enterprises, and more. They engage with the communities, evaluate borrowers, </w:t>
      </w:r>
      <w:r w:rsidR="79468ECA" w:rsidRPr="39FCBD2A">
        <w:rPr>
          <w:rFonts w:ascii="Segoe UI" w:hAnsi="Segoe UI" w:cs="Segoe UI"/>
        </w:rPr>
        <w:t xml:space="preserve">help borrowers to </w:t>
      </w:r>
      <w:r w:rsidRPr="39FCBD2A">
        <w:rPr>
          <w:rFonts w:ascii="Segoe UI" w:hAnsi="Segoe UI" w:cs="Segoe UI"/>
        </w:rPr>
        <w:t>connect</w:t>
      </w:r>
      <w:r w:rsidR="79468ECA" w:rsidRPr="39FCBD2A">
        <w:rPr>
          <w:rFonts w:ascii="Segoe UI" w:hAnsi="Segoe UI" w:cs="Segoe UI"/>
        </w:rPr>
        <w:t xml:space="preserve"> </w:t>
      </w:r>
      <w:r w:rsidRPr="39FCBD2A">
        <w:rPr>
          <w:rFonts w:ascii="Segoe UI" w:hAnsi="Segoe UI" w:cs="Segoe UI"/>
        </w:rPr>
        <w:t xml:space="preserve">with Kiva, post </w:t>
      </w:r>
      <w:r w:rsidR="79468ECA" w:rsidRPr="39FCBD2A">
        <w:rPr>
          <w:rFonts w:ascii="Segoe UI" w:hAnsi="Segoe UI" w:cs="Segoe UI"/>
        </w:rPr>
        <w:t xml:space="preserve">their </w:t>
      </w:r>
      <w:r w:rsidRPr="39FCBD2A">
        <w:rPr>
          <w:rFonts w:ascii="Segoe UI" w:hAnsi="Segoe UI" w:cs="Segoe UI"/>
        </w:rPr>
        <w:t xml:space="preserve">loan </w:t>
      </w:r>
      <w:r w:rsidR="79468ECA" w:rsidRPr="39FCBD2A">
        <w:rPr>
          <w:rFonts w:ascii="Segoe UI" w:hAnsi="Segoe UI" w:cs="Segoe UI"/>
        </w:rPr>
        <w:t xml:space="preserve">application on the portal &amp; support internal teams </w:t>
      </w:r>
      <w:r w:rsidR="4F0CC6B7" w:rsidRPr="39FCBD2A">
        <w:rPr>
          <w:rFonts w:ascii="Segoe UI" w:hAnsi="Segoe UI" w:cs="Segoe UI"/>
        </w:rPr>
        <w:t>with loan d</w:t>
      </w:r>
      <w:r w:rsidRPr="39FCBD2A">
        <w:rPr>
          <w:rFonts w:ascii="Segoe UI" w:hAnsi="Segoe UI" w:cs="Segoe UI"/>
        </w:rPr>
        <w:t>isburse</w:t>
      </w:r>
      <w:r w:rsidR="4F0CC6B7" w:rsidRPr="39FCBD2A">
        <w:rPr>
          <w:rFonts w:ascii="Segoe UI" w:hAnsi="Segoe UI" w:cs="Segoe UI"/>
        </w:rPr>
        <w:t>ment &amp; debt recollection</w:t>
      </w:r>
      <w:r w:rsidRPr="39FCBD2A">
        <w:rPr>
          <w:rFonts w:ascii="Segoe UI" w:hAnsi="Segoe UI" w:cs="Segoe UI"/>
        </w:rPr>
        <w:t xml:space="preserve">. </w:t>
      </w:r>
      <w:r w:rsidR="4F0CC6B7" w:rsidRPr="39FCBD2A">
        <w:rPr>
          <w:rFonts w:ascii="Segoe UI" w:hAnsi="Segoe UI" w:cs="Segoe UI"/>
        </w:rPr>
        <w:t>In addition to these services, the</w:t>
      </w:r>
      <w:r w:rsidR="0DC9D060" w:rsidRPr="39FCBD2A">
        <w:rPr>
          <w:rFonts w:ascii="Segoe UI" w:hAnsi="Segoe UI" w:cs="Segoe UI"/>
        </w:rPr>
        <w:t xml:space="preserve">y </w:t>
      </w:r>
      <w:r w:rsidR="4F0CC6B7" w:rsidRPr="39FCBD2A">
        <w:rPr>
          <w:rFonts w:ascii="Segoe UI" w:hAnsi="Segoe UI" w:cs="Segoe UI"/>
        </w:rPr>
        <w:t xml:space="preserve">also provide </w:t>
      </w:r>
      <w:r w:rsidRPr="39FCBD2A">
        <w:rPr>
          <w:rFonts w:ascii="Segoe UI" w:hAnsi="Segoe UI" w:cs="Segoe UI"/>
        </w:rPr>
        <w:t xml:space="preserve">entrepreneurial training, literacy skills, lending quality seed and farming inputs, and providing access to savings accounts and insurance. </w:t>
      </w:r>
      <w:r w:rsidR="4F0CC6B7" w:rsidRPr="39FCBD2A">
        <w:rPr>
          <w:rFonts w:ascii="Segoe UI" w:hAnsi="Segoe UI" w:cs="Segoe UI"/>
        </w:rPr>
        <w:t xml:space="preserve">The motto of </w:t>
      </w:r>
      <w:r w:rsidR="13DC8AB9" w:rsidRPr="39FCBD2A">
        <w:rPr>
          <w:rFonts w:ascii="Segoe UI" w:hAnsi="Segoe UI" w:cs="Segoe UI"/>
        </w:rPr>
        <w:t>Kiva</w:t>
      </w:r>
      <w:r w:rsidR="4F0CC6B7" w:rsidRPr="39FCBD2A">
        <w:rPr>
          <w:rFonts w:ascii="Segoe UI" w:hAnsi="Segoe UI" w:cs="Segoe UI"/>
        </w:rPr>
        <w:t xml:space="preserve"> </w:t>
      </w:r>
      <w:r w:rsidR="1E14CC36" w:rsidRPr="39FCBD2A">
        <w:rPr>
          <w:rFonts w:ascii="Segoe UI" w:hAnsi="Segoe UI" w:cs="Segoe UI"/>
        </w:rPr>
        <w:t>is with</w:t>
      </w:r>
      <w:r w:rsidR="4F0CC6B7" w:rsidRPr="39FCBD2A">
        <w:rPr>
          <w:rFonts w:ascii="Segoe UI" w:hAnsi="Segoe UI" w:cs="Segoe UI"/>
        </w:rPr>
        <w:t xml:space="preserve"> these l</w:t>
      </w:r>
      <w:r w:rsidRPr="39FCBD2A">
        <w:rPr>
          <w:rFonts w:ascii="Segoe UI" w:hAnsi="Segoe UI" w:cs="Segoe UI"/>
        </w:rPr>
        <w:t>ending partners</w:t>
      </w:r>
      <w:r w:rsidR="4F0CC6B7" w:rsidRPr="39FCBD2A">
        <w:rPr>
          <w:rFonts w:ascii="Segoe UI" w:hAnsi="Segoe UI" w:cs="Segoe UI"/>
        </w:rPr>
        <w:t xml:space="preserve"> to reach needy people across the globe by enhancing their</w:t>
      </w:r>
      <w:r w:rsidRPr="39FCBD2A">
        <w:rPr>
          <w:rFonts w:ascii="Segoe UI" w:hAnsi="Segoe UI" w:cs="Segoe UI"/>
        </w:rPr>
        <w:t xml:space="preserve"> lives through safe and fair access to credit</w:t>
      </w:r>
      <w:r w:rsidR="4F0CC6B7" w:rsidRPr="39FCBD2A">
        <w:rPr>
          <w:rFonts w:ascii="Segoe UI" w:hAnsi="Segoe UI" w:cs="Segoe UI"/>
        </w:rPr>
        <w:t>.</w:t>
      </w:r>
    </w:p>
    <w:p w14:paraId="035D0B48" w14:textId="22A16886" w:rsidR="00152B93" w:rsidRPr="0022270F" w:rsidRDefault="00152B93" w:rsidP="0022270F">
      <w:pPr>
        <w:ind w:left="360"/>
        <w:jc w:val="both"/>
        <w:rPr>
          <w:rFonts w:ascii="Segoe UI" w:hAnsi="Segoe UI" w:cs="Segoe UI"/>
        </w:rPr>
      </w:pPr>
      <w:r w:rsidRPr="00152B93">
        <w:rPr>
          <w:rFonts w:ascii="Segoe UI" w:hAnsi="Segoe UI" w:cs="Segoe UI"/>
          <w:noProof/>
        </w:rPr>
        <w:drawing>
          <wp:inline distT="0" distB="0" distL="0" distR="0" wp14:anchorId="25339447" wp14:editId="46CC3917">
            <wp:extent cx="5077086" cy="1457400"/>
            <wp:effectExtent l="0" t="0" r="9525" b="9525"/>
            <wp:docPr id="15384" name="Picture 1538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 name="Picture 15384" descr="Graphical user interface, application, Word&#10;&#10;Description automatically generated"/>
                    <pic:cNvPicPr/>
                  </pic:nvPicPr>
                  <pic:blipFill>
                    <a:blip r:embed="rId20"/>
                    <a:stretch>
                      <a:fillRect/>
                    </a:stretch>
                  </pic:blipFill>
                  <pic:spPr>
                    <a:xfrm>
                      <a:off x="0" y="0"/>
                      <a:ext cx="5077086" cy="1457400"/>
                    </a:xfrm>
                    <a:prstGeom prst="rect">
                      <a:avLst/>
                    </a:prstGeom>
                  </pic:spPr>
                </pic:pic>
              </a:graphicData>
            </a:graphic>
          </wp:inline>
        </w:drawing>
      </w:r>
    </w:p>
    <w:p w14:paraId="613EA36E" w14:textId="3B6840EA" w:rsidR="000A462D" w:rsidRDefault="00FF4CA9" w:rsidP="000A462D">
      <w:pPr>
        <w:pStyle w:val="ListParagraph"/>
        <w:ind w:left="360"/>
        <w:jc w:val="both"/>
        <w:rPr>
          <w:rFonts w:ascii="Segoe UI" w:hAnsi="Segoe UI" w:cs="Segoe UI"/>
          <w:b/>
        </w:rPr>
      </w:pPr>
      <w:r w:rsidRPr="004C28B4">
        <w:rPr>
          <w:rFonts w:ascii="Segoe UI" w:hAnsi="Segoe UI" w:cs="Segoe UI"/>
          <w:b/>
          <w:noProof/>
        </w:rPr>
        <w:lastRenderedPageBreak/>
        <w:drawing>
          <wp:inline distT="0" distB="0" distL="0" distR="0" wp14:anchorId="298F1CD6" wp14:editId="12D577E4">
            <wp:extent cx="2921000" cy="219075"/>
            <wp:effectExtent l="0" t="0" r="0" b="9525"/>
            <wp:docPr id="15373" name="Picture 1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21000" cy="219075"/>
                    </a:xfrm>
                    <a:prstGeom prst="rect">
                      <a:avLst/>
                    </a:prstGeom>
                  </pic:spPr>
                </pic:pic>
              </a:graphicData>
            </a:graphic>
          </wp:inline>
        </w:drawing>
      </w:r>
      <w:r w:rsidR="004C28B4" w:rsidRPr="004C28B4">
        <w:rPr>
          <w:rFonts w:ascii="Segoe UI" w:hAnsi="Segoe UI" w:cs="Segoe UI"/>
          <w:b/>
          <w:noProof/>
        </w:rPr>
        <w:drawing>
          <wp:inline distT="0" distB="0" distL="0" distR="0" wp14:anchorId="0B55339B" wp14:editId="38EBAFA9">
            <wp:extent cx="5692221" cy="2543175"/>
            <wp:effectExtent l="0" t="0" r="3810" b="0"/>
            <wp:docPr id="15372" name="Picture 1537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 name="Picture 15372" descr="Map&#10;&#10;Description automatically generated"/>
                    <pic:cNvPicPr/>
                  </pic:nvPicPr>
                  <pic:blipFill>
                    <a:blip r:embed="rId22"/>
                    <a:stretch>
                      <a:fillRect/>
                    </a:stretch>
                  </pic:blipFill>
                  <pic:spPr>
                    <a:xfrm>
                      <a:off x="0" y="0"/>
                      <a:ext cx="5743994" cy="2566306"/>
                    </a:xfrm>
                    <a:prstGeom prst="rect">
                      <a:avLst/>
                    </a:prstGeom>
                  </pic:spPr>
                </pic:pic>
              </a:graphicData>
            </a:graphic>
          </wp:inline>
        </w:drawing>
      </w:r>
    </w:p>
    <w:p w14:paraId="05981372" w14:textId="6CC4DE57" w:rsidR="004C28B4" w:rsidRPr="0078177C" w:rsidRDefault="004C28B4" w:rsidP="001A49FB">
      <w:pPr>
        <w:pStyle w:val="ListParagraph"/>
        <w:ind w:left="360"/>
        <w:rPr>
          <w:rFonts w:ascii="Segoe UI" w:hAnsi="Segoe UI" w:cs="Segoe UI"/>
          <w:b/>
        </w:rPr>
      </w:pPr>
    </w:p>
    <w:p w14:paraId="343CBA59" w14:textId="3E74EB21" w:rsidR="000A462D" w:rsidRPr="00716C71" w:rsidRDefault="5B297A68">
      <w:pPr>
        <w:pStyle w:val="Heading2"/>
        <w:numPr>
          <w:ilvl w:val="2"/>
          <w:numId w:val="32"/>
        </w:numPr>
        <w:jc w:val="both"/>
        <w:rPr>
          <w:rFonts w:ascii="Segoe UI" w:hAnsi="Segoe UI" w:cs="Segoe UI"/>
        </w:rPr>
      </w:pPr>
      <w:bookmarkStart w:id="72" w:name="_Toc619257338"/>
      <w:bookmarkStart w:id="73" w:name="_Toc2055315288"/>
      <w:bookmarkStart w:id="74" w:name="_Toc1325603054"/>
      <w:bookmarkStart w:id="75" w:name="_Toc288250324"/>
      <w:bookmarkStart w:id="76" w:name="_Toc36452314"/>
      <w:bookmarkStart w:id="77" w:name="_Toc1961806204"/>
      <w:bookmarkStart w:id="78" w:name="_Toc1490840859"/>
      <w:r w:rsidRPr="39FCBD2A">
        <w:rPr>
          <w:rFonts w:ascii="Segoe UI" w:hAnsi="Segoe UI" w:cs="Segoe UI"/>
        </w:rPr>
        <w:t>The Loans</w:t>
      </w:r>
      <w:bookmarkEnd w:id="72"/>
      <w:bookmarkEnd w:id="73"/>
      <w:bookmarkEnd w:id="74"/>
      <w:bookmarkEnd w:id="75"/>
      <w:bookmarkEnd w:id="76"/>
      <w:bookmarkEnd w:id="77"/>
      <w:bookmarkEnd w:id="78"/>
    </w:p>
    <w:p w14:paraId="6915C26D" w14:textId="23BC7C8F" w:rsidR="007851F8" w:rsidRDefault="50DE6092" w:rsidP="001720EC">
      <w:pPr>
        <w:ind w:left="360"/>
        <w:jc w:val="both"/>
        <w:rPr>
          <w:rFonts w:ascii="Segoe UI" w:hAnsi="Segoe UI" w:cs="Segoe UI"/>
        </w:rPr>
      </w:pPr>
      <w:r w:rsidRPr="39FCBD2A">
        <w:rPr>
          <w:rFonts w:ascii="Segoe UI" w:hAnsi="Segoe UI" w:cs="Segoe UI"/>
        </w:rPr>
        <w:t xml:space="preserve">The loan is the most </w:t>
      </w:r>
      <w:r w:rsidR="64CD98A1" w:rsidRPr="39FCBD2A">
        <w:rPr>
          <w:rFonts w:ascii="Segoe UI" w:hAnsi="Segoe UI" w:cs="Segoe UI"/>
        </w:rPr>
        <w:t>significant</w:t>
      </w:r>
      <w:r w:rsidRPr="39FCBD2A">
        <w:rPr>
          <w:rFonts w:ascii="Segoe UI" w:hAnsi="Segoe UI" w:cs="Segoe UI"/>
        </w:rPr>
        <w:t xml:space="preserve"> data object in the Kiva database</w:t>
      </w:r>
      <w:r w:rsidR="64CD98A1" w:rsidRPr="39FCBD2A">
        <w:rPr>
          <w:rFonts w:ascii="Segoe UI" w:hAnsi="Segoe UI" w:cs="Segoe UI"/>
        </w:rPr>
        <w:t xml:space="preserve"> as other related loan characteristics are i</w:t>
      </w:r>
      <w:r w:rsidRPr="39FCBD2A">
        <w:rPr>
          <w:rFonts w:ascii="Segoe UI" w:hAnsi="Segoe UI" w:cs="Segoe UI"/>
        </w:rPr>
        <w:t xml:space="preserve">n some way related to a loan. </w:t>
      </w:r>
      <w:r w:rsidR="64CD98A1" w:rsidRPr="39FCBD2A">
        <w:rPr>
          <w:rFonts w:ascii="Segoe UI" w:hAnsi="Segoe UI" w:cs="Segoe UI"/>
        </w:rPr>
        <w:t>Each</w:t>
      </w:r>
      <w:r w:rsidRPr="39FCBD2A">
        <w:rPr>
          <w:rFonts w:ascii="Segoe UI" w:hAnsi="Segoe UI" w:cs="Segoe UI"/>
        </w:rPr>
        <w:t xml:space="preserve"> loan has a </w:t>
      </w:r>
      <w:r w:rsidR="64CD98A1" w:rsidRPr="39FCBD2A">
        <w:rPr>
          <w:rFonts w:ascii="Segoe UI" w:hAnsi="Segoe UI" w:cs="Segoe UI"/>
        </w:rPr>
        <w:t>record</w:t>
      </w:r>
      <w:r w:rsidRPr="39FCBD2A">
        <w:rPr>
          <w:rFonts w:ascii="Segoe UI" w:hAnsi="Segoe UI" w:cs="Segoe UI"/>
        </w:rPr>
        <w:t xml:space="preserve"> where Kiva or a partner can </w:t>
      </w:r>
      <w:r w:rsidR="7CB16CB9" w:rsidRPr="39FCBD2A">
        <w:rPr>
          <w:rFonts w:ascii="Segoe UI" w:hAnsi="Segoe UI" w:cs="Segoe UI"/>
        </w:rPr>
        <w:t>update</w:t>
      </w:r>
      <w:r w:rsidRPr="39FCBD2A">
        <w:rPr>
          <w:rFonts w:ascii="Segoe UI" w:hAnsi="Segoe UI" w:cs="Segoe UI"/>
        </w:rPr>
        <w:t xml:space="preserve"> </w:t>
      </w:r>
      <w:r w:rsidR="64CD98A1" w:rsidRPr="39FCBD2A">
        <w:rPr>
          <w:rFonts w:ascii="Segoe UI" w:hAnsi="Segoe UI" w:cs="Segoe UI"/>
        </w:rPr>
        <w:t>any changes into the status</w:t>
      </w:r>
      <w:r w:rsidRPr="39FCBD2A">
        <w:rPr>
          <w:rFonts w:ascii="Segoe UI" w:hAnsi="Segoe UI" w:cs="Segoe UI"/>
        </w:rPr>
        <w:t>. Each</w:t>
      </w:r>
      <w:r w:rsidR="7CB16CB9" w:rsidRPr="39FCBD2A">
        <w:rPr>
          <w:rFonts w:ascii="Segoe UI" w:hAnsi="Segoe UI" w:cs="Segoe UI"/>
        </w:rPr>
        <w:t xml:space="preserve"> record has</w:t>
      </w:r>
      <w:r w:rsidRPr="39FCBD2A">
        <w:rPr>
          <w:rFonts w:ascii="Segoe UI" w:hAnsi="Segoe UI" w:cs="Segoe UI"/>
        </w:rPr>
        <w:t xml:space="preserve"> </w:t>
      </w:r>
      <w:r w:rsidR="7CB16CB9" w:rsidRPr="39FCBD2A">
        <w:rPr>
          <w:rFonts w:ascii="Segoe UI" w:hAnsi="Segoe UI" w:cs="Segoe UI"/>
        </w:rPr>
        <w:t xml:space="preserve">details of </w:t>
      </w:r>
      <w:r w:rsidRPr="39FCBD2A">
        <w:rPr>
          <w:rFonts w:ascii="Segoe UI" w:hAnsi="Segoe UI" w:cs="Segoe UI"/>
        </w:rPr>
        <w:t xml:space="preserve">the loan, such as the sector of the intended use of the loan, the borrower’s gender and country of origin, and the status of the loan. Status is key in determining whether a loan has been </w:t>
      </w:r>
      <w:r w:rsidR="7CB16CB9" w:rsidRPr="39FCBD2A">
        <w:rPr>
          <w:rFonts w:ascii="Segoe UI" w:hAnsi="Segoe UI" w:cs="Segoe UI"/>
          <w:i/>
          <w:iCs/>
        </w:rPr>
        <w:t>funded</w:t>
      </w:r>
      <w:r w:rsidRPr="39FCBD2A">
        <w:rPr>
          <w:rFonts w:ascii="Segoe UI" w:hAnsi="Segoe UI" w:cs="Segoe UI"/>
          <w:i/>
          <w:iCs/>
        </w:rPr>
        <w:t xml:space="preserve"> or not</w:t>
      </w:r>
      <w:r w:rsidRPr="39FCBD2A">
        <w:rPr>
          <w:rFonts w:ascii="Segoe UI" w:hAnsi="Segoe UI" w:cs="Segoe UI"/>
        </w:rPr>
        <w:t xml:space="preserve">. At a particular point in time, the loan status may be fundraising, funded, in repayment, paid, expired, </w:t>
      </w:r>
      <w:r w:rsidR="05A474EF" w:rsidRPr="39FCBD2A">
        <w:rPr>
          <w:rFonts w:ascii="Segoe UI" w:hAnsi="Segoe UI" w:cs="Segoe UI"/>
        </w:rPr>
        <w:t>defaulted,</w:t>
      </w:r>
      <w:r w:rsidRPr="39FCBD2A">
        <w:rPr>
          <w:rFonts w:ascii="Segoe UI" w:hAnsi="Segoe UI" w:cs="Segoe UI"/>
        </w:rPr>
        <w:t xml:space="preserve"> or refunded. If the loan has expired, </w:t>
      </w:r>
      <w:r w:rsidR="05A474EF" w:rsidRPr="39FCBD2A">
        <w:rPr>
          <w:rFonts w:ascii="Segoe UI" w:hAnsi="Segoe UI" w:cs="Segoe UI"/>
        </w:rPr>
        <w:t>defaulted,</w:t>
      </w:r>
      <w:r w:rsidRPr="39FCBD2A">
        <w:rPr>
          <w:rFonts w:ascii="Segoe UI" w:hAnsi="Segoe UI" w:cs="Segoe UI"/>
        </w:rPr>
        <w:t xml:space="preserve"> or been refunded, then it has not managed to complete the entire crowdfunding process successfully. The success rate may be </w:t>
      </w:r>
      <w:r w:rsidR="7CB16CB9" w:rsidRPr="39FCBD2A">
        <w:rPr>
          <w:rFonts w:ascii="Segoe UI" w:hAnsi="Segoe UI" w:cs="Segoe UI"/>
        </w:rPr>
        <w:t>impacted</w:t>
      </w:r>
      <w:r w:rsidRPr="39FCBD2A">
        <w:rPr>
          <w:rFonts w:ascii="Segoe UI" w:hAnsi="Segoe UI" w:cs="Segoe UI"/>
        </w:rPr>
        <w:t xml:space="preserve"> by </w:t>
      </w:r>
      <w:r w:rsidR="7CB16CB9" w:rsidRPr="39FCBD2A">
        <w:rPr>
          <w:rFonts w:ascii="Segoe UI" w:hAnsi="Segoe UI" w:cs="Segoe UI"/>
        </w:rPr>
        <w:t>several</w:t>
      </w:r>
      <w:r w:rsidRPr="39FCBD2A">
        <w:rPr>
          <w:rFonts w:ascii="Segoe UI" w:hAnsi="Segoe UI" w:cs="Segoe UI"/>
        </w:rPr>
        <w:t xml:space="preserve"> </w:t>
      </w:r>
      <w:r w:rsidR="7CB16CB9" w:rsidRPr="39FCBD2A">
        <w:rPr>
          <w:rFonts w:ascii="Segoe UI" w:hAnsi="Segoe UI" w:cs="Segoe UI"/>
        </w:rPr>
        <w:t>aspects</w:t>
      </w:r>
      <w:r w:rsidRPr="39FCBD2A">
        <w:rPr>
          <w:rFonts w:ascii="Segoe UI" w:hAnsi="Segoe UI" w:cs="Segoe UI"/>
        </w:rPr>
        <w:t>, such as the gender and region of the borrower,</w:t>
      </w:r>
      <w:r w:rsidR="7CB16CB9" w:rsidRPr="39FCBD2A">
        <w:rPr>
          <w:rFonts w:ascii="Segoe UI" w:hAnsi="Segoe UI" w:cs="Segoe UI"/>
        </w:rPr>
        <w:t xml:space="preserve"> credit terms</w:t>
      </w:r>
      <w:r w:rsidRPr="39FCBD2A">
        <w:rPr>
          <w:rFonts w:ascii="Segoe UI" w:hAnsi="Segoe UI" w:cs="Segoe UI"/>
        </w:rPr>
        <w:t xml:space="preserve"> or of </w:t>
      </w:r>
      <w:r w:rsidR="7CB16CB9" w:rsidRPr="39FCBD2A">
        <w:rPr>
          <w:rFonts w:ascii="Segoe UI" w:hAnsi="Segoe UI" w:cs="Segoe UI"/>
        </w:rPr>
        <w:t>a</w:t>
      </w:r>
      <w:r w:rsidRPr="39FCBD2A">
        <w:rPr>
          <w:rFonts w:ascii="Segoe UI" w:hAnsi="Segoe UI" w:cs="Segoe UI"/>
        </w:rPr>
        <w:t xml:space="preserve"> </w:t>
      </w:r>
      <w:r w:rsidR="7CB16CB9" w:rsidRPr="39FCBD2A">
        <w:rPr>
          <w:rFonts w:ascii="Segoe UI" w:hAnsi="Segoe UI" w:cs="Segoe UI"/>
        </w:rPr>
        <w:t>broad</w:t>
      </w:r>
      <w:r w:rsidRPr="39FCBD2A">
        <w:rPr>
          <w:rFonts w:ascii="Segoe UI" w:hAnsi="Segoe UI" w:cs="Segoe UI"/>
        </w:rPr>
        <w:t xml:space="preserve"> </w:t>
      </w:r>
      <w:r w:rsidR="7CB16CB9" w:rsidRPr="39FCBD2A">
        <w:rPr>
          <w:rFonts w:ascii="Segoe UI" w:hAnsi="Segoe UI" w:cs="Segoe UI"/>
        </w:rPr>
        <w:t>picture</w:t>
      </w:r>
      <w:r w:rsidRPr="39FCBD2A">
        <w:rPr>
          <w:rFonts w:ascii="Segoe UI" w:hAnsi="Segoe UI" w:cs="Segoe UI"/>
        </w:rPr>
        <w:t xml:space="preserve"> of the intended use of the loan.</w:t>
      </w:r>
      <w:r w:rsidR="35FC8192" w:rsidRPr="39FCBD2A">
        <w:rPr>
          <w:rFonts w:ascii="Segoe UI" w:hAnsi="Segoe UI" w:cs="Segoe UI"/>
        </w:rPr>
        <w:t xml:space="preserve"> There are a few objects in the Kiva world that are important: a loan, borrower, lender, and partner. A loan is requested by a borrower and supplied by either an individual lender or a partner, a microfinance institution that partners with Kiva.</w:t>
      </w:r>
      <w:r w:rsidR="18E6D358" w:rsidRPr="39FCBD2A">
        <w:rPr>
          <w:rFonts w:ascii="Segoe UI" w:hAnsi="Segoe UI" w:cs="Segoe UI"/>
        </w:rPr>
        <w:t xml:space="preserve"> </w:t>
      </w:r>
      <w:r w:rsidR="3249835D" w:rsidRPr="39FCBD2A">
        <w:rPr>
          <w:rFonts w:ascii="Segoe UI" w:hAnsi="Segoe UI" w:cs="Segoe UI"/>
        </w:rPr>
        <w:t xml:space="preserve">The dataset shows the following table of loan status numbers wherein 95% of loan </w:t>
      </w:r>
      <w:r w:rsidR="1028536E" w:rsidRPr="39FCBD2A">
        <w:rPr>
          <w:rFonts w:ascii="Segoe UI" w:hAnsi="Segoe UI" w:cs="Segoe UI"/>
        </w:rPr>
        <w:t>applications</w:t>
      </w:r>
      <w:r w:rsidR="3249835D" w:rsidRPr="39FCBD2A">
        <w:rPr>
          <w:rFonts w:ascii="Segoe UI" w:hAnsi="Segoe UI" w:cs="Segoe UI"/>
        </w:rPr>
        <w:t xml:space="preserve"> are approved </w:t>
      </w:r>
      <w:r w:rsidR="6CDE6221" w:rsidRPr="39FCBD2A">
        <w:rPr>
          <w:rFonts w:ascii="Segoe UI" w:hAnsi="Segoe UI" w:cs="Segoe UI"/>
        </w:rPr>
        <w:t>&amp; funded</w:t>
      </w:r>
      <w:r w:rsidR="3249835D" w:rsidRPr="39FCBD2A">
        <w:rPr>
          <w:rFonts w:ascii="Segoe UI" w:hAnsi="Segoe UI" w:cs="Segoe UI"/>
        </w:rPr>
        <w:t xml:space="preserve">. </w:t>
      </w:r>
    </w:p>
    <w:tbl>
      <w:tblPr>
        <w:tblW w:w="4899" w:type="dxa"/>
        <w:jc w:val="center"/>
        <w:tblLook w:val="04A0" w:firstRow="1" w:lastRow="0" w:firstColumn="1" w:lastColumn="0" w:noHBand="0" w:noVBand="1"/>
      </w:tblPr>
      <w:tblGrid>
        <w:gridCol w:w="1622"/>
        <w:gridCol w:w="1805"/>
        <w:gridCol w:w="1472"/>
      </w:tblGrid>
      <w:tr w:rsidR="007851F8" w:rsidRPr="007851F8" w14:paraId="3B2BD09C" w14:textId="77777777" w:rsidTr="00FF4CA9">
        <w:trPr>
          <w:trHeight w:val="233"/>
          <w:jc w:val="center"/>
        </w:trPr>
        <w:tc>
          <w:tcPr>
            <w:tcW w:w="1622"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05A6197C" w14:textId="77777777" w:rsidR="007851F8" w:rsidRPr="007851F8" w:rsidRDefault="007851F8" w:rsidP="007851F8">
            <w:pPr>
              <w:spacing w:after="0" w:line="240" w:lineRule="auto"/>
              <w:rPr>
                <w:rFonts w:eastAsia="Times New Roman"/>
                <w:b/>
                <w:bCs/>
                <w:color w:val="000000"/>
              </w:rPr>
            </w:pPr>
            <w:r w:rsidRPr="007851F8">
              <w:rPr>
                <w:rFonts w:eastAsia="Times New Roman"/>
                <w:b/>
                <w:bCs/>
                <w:color w:val="000000"/>
              </w:rPr>
              <w:t>Status</w:t>
            </w:r>
          </w:p>
        </w:tc>
        <w:tc>
          <w:tcPr>
            <w:tcW w:w="1805" w:type="dxa"/>
            <w:tcBorders>
              <w:top w:val="single" w:sz="4" w:space="0" w:color="auto"/>
              <w:left w:val="nil"/>
              <w:bottom w:val="single" w:sz="4" w:space="0" w:color="auto"/>
              <w:right w:val="single" w:sz="4" w:space="0" w:color="auto"/>
            </w:tcBorders>
            <w:shd w:val="clear" w:color="000000" w:fill="FFFF00"/>
            <w:noWrap/>
            <w:vAlign w:val="bottom"/>
            <w:hideMark/>
          </w:tcPr>
          <w:p w14:paraId="502C6A2F" w14:textId="77777777" w:rsidR="007851F8" w:rsidRPr="007851F8" w:rsidRDefault="007851F8" w:rsidP="007851F8">
            <w:pPr>
              <w:spacing w:after="0" w:line="240" w:lineRule="auto"/>
              <w:rPr>
                <w:rFonts w:eastAsia="Times New Roman"/>
                <w:b/>
                <w:bCs/>
                <w:color w:val="000000"/>
              </w:rPr>
            </w:pPr>
            <w:r w:rsidRPr="007851F8">
              <w:rPr>
                <w:rFonts w:eastAsia="Times New Roman"/>
                <w:b/>
                <w:bCs/>
                <w:color w:val="000000"/>
              </w:rPr>
              <w:t xml:space="preserve"> No of Loans </w:t>
            </w:r>
          </w:p>
        </w:tc>
        <w:tc>
          <w:tcPr>
            <w:tcW w:w="1472" w:type="dxa"/>
            <w:tcBorders>
              <w:top w:val="single" w:sz="4" w:space="0" w:color="auto"/>
              <w:left w:val="nil"/>
              <w:bottom w:val="single" w:sz="4" w:space="0" w:color="auto"/>
              <w:right w:val="single" w:sz="4" w:space="0" w:color="auto"/>
            </w:tcBorders>
            <w:shd w:val="clear" w:color="000000" w:fill="FFFF00"/>
            <w:noWrap/>
            <w:vAlign w:val="bottom"/>
            <w:hideMark/>
          </w:tcPr>
          <w:p w14:paraId="52F2797F" w14:textId="33D4C86C" w:rsidR="007851F8" w:rsidRPr="007851F8" w:rsidRDefault="007851F8" w:rsidP="007851F8">
            <w:pPr>
              <w:spacing w:after="0" w:line="240" w:lineRule="auto"/>
              <w:rPr>
                <w:rFonts w:eastAsia="Times New Roman"/>
                <w:b/>
                <w:bCs/>
                <w:color w:val="000000"/>
              </w:rPr>
            </w:pPr>
            <w:r w:rsidRPr="007851F8">
              <w:rPr>
                <w:rFonts w:eastAsia="Times New Roman"/>
                <w:b/>
                <w:bCs/>
                <w:color w:val="000000"/>
              </w:rPr>
              <w:t xml:space="preserve">% </w:t>
            </w:r>
            <w:r w:rsidR="00A0340B" w:rsidRPr="007851F8">
              <w:rPr>
                <w:rFonts w:eastAsia="Times New Roman"/>
                <w:b/>
                <w:bCs/>
                <w:color w:val="000000"/>
              </w:rPr>
              <w:t>Of</w:t>
            </w:r>
            <w:r w:rsidRPr="007851F8">
              <w:rPr>
                <w:rFonts w:eastAsia="Times New Roman"/>
                <w:b/>
                <w:bCs/>
                <w:color w:val="000000"/>
              </w:rPr>
              <w:t xml:space="preserve"> Loans</w:t>
            </w:r>
          </w:p>
        </w:tc>
      </w:tr>
      <w:tr w:rsidR="007851F8" w:rsidRPr="007851F8" w14:paraId="2B75E470" w14:textId="77777777" w:rsidTr="00FF4CA9">
        <w:trPr>
          <w:trHeight w:val="233"/>
          <w:jc w:val="center"/>
        </w:trPr>
        <w:tc>
          <w:tcPr>
            <w:tcW w:w="1622" w:type="dxa"/>
            <w:tcBorders>
              <w:top w:val="nil"/>
              <w:left w:val="single" w:sz="4" w:space="0" w:color="auto"/>
              <w:bottom w:val="single" w:sz="4" w:space="0" w:color="auto"/>
              <w:right w:val="single" w:sz="4" w:space="0" w:color="auto"/>
            </w:tcBorders>
            <w:shd w:val="clear" w:color="000000" w:fill="D0CECE"/>
            <w:noWrap/>
            <w:vAlign w:val="bottom"/>
            <w:hideMark/>
          </w:tcPr>
          <w:p w14:paraId="1AEEB17D" w14:textId="77777777" w:rsidR="007851F8" w:rsidRPr="007851F8" w:rsidRDefault="007851F8" w:rsidP="007851F8">
            <w:pPr>
              <w:spacing w:after="0" w:line="240" w:lineRule="auto"/>
              <w:rPr>
                <w:rFonts w:eastAsia="Times New Roman"/>
                <w:b/>
                <w:bCs/>
                <w:color w:val="000000"/>
              </w:rPr>
            </w:pPr>
            <w:r w:rsidRPr="007851F8">
              <w:rPr>
                <w:rFonts w:eastAsia="Times New Roman"/>
                <w:b/>
                <w:bCs/>
                <w:color w:val="000000"/>
              </w:rPr>
              <w:t>Expired</w:t>
            </w:r>
          </w:p>
        </w:tc>
        <w:tc>
          <w:tcPr>
            <w:tcW w:w="1805" w:type="dxa"/>
            <w:tcBorders>
              <w:top w:val="nil"/>
              <w:left w:val="nil"/>
              <w:bottom w:val="single" w:sz="4" w:space="0" w:color="auto"/>
              <w:right w:val="single" w:sz="4" w:space="0" w:color="auto"/>
            </w:tcBorders>
            <w:shd w:val="clear" w:color="auto" w:fill="auto"/>
            <w:noWrap/>
            <w:vAlign w:val="bottom"/>
            <w:hideMark/>
          </w:tcPr>
          <w:p w14:paraId="521BC075" w14:textId="77777777" w:rsidR="007851F8" w:rsidRPr="007851F8" w:rsidRDefault="007851F8" w:rsidP="007851F8">
            <w:pPr>
              <w:spacing w:after="0" w:line="240" w:lineRule="auto"/>
              <w:rPr>
                <w:rFonts w:eastAsia="Times New Roman"/>
                <w:color w:val="000000"/>
              </w:rPr>
            </w:pPr>
            <w:r w:rsidRPr="007851F8">
              <w:rPr>
                <w:rFonts w:eastAsia="Times New Roman"/>
                <w:color w:val="000000"/>
              </w:rPr>
              <w:t xml:space="preserve">           93,435 </w:t>
            </w:r>
          </w:p>
        </w:tc>
        <w:tc>
          <w:tcPr>
            <w:tcW w:w="1472" w:type="dxa"/>
            <w:tcBorders>
              <w:top w:val="nil"/>
              <w:left w:val="nil"/>
              <w:bottom w:val="single" w:sz="4" w:space="0" w:color="auto"/>
              <w:right w:val="single" w:sz="4" w:space="0" w:color="auto"/>
            </w:tcBorders>
            <w:shd w:val="clear" w:color="auto" w:fill="auto"/>
            <w:noWrap/>
            <w:vAlign w:val="bottom"/>
            <w:hideMark/>
          </w:tcPr>
          <w:p w14:paraId="0DB31D40" w14:textId="77777777" w:rsidR="007851F8" w:rsidRPr="007851F8" w:rsidRDefault="007851F8" w:rsidP="007851F8">
            <w:pPr>
              <w:spacing w:after="0" w:line="240" w:lineRule="auto"/>
              <w:jc w:val="right"/>
              <w:rPr>
                <w:rFonts w:eastAsia="Times New Roman"/>
                <w:color w:val="000000"/>
              </w:rPr>
            </w:pPr>
            <w:r w:rsidRPr="007851F8">
              <w:rPr>
                <w:rFonts w:eastAsia="Times New Roman"/>
                <w:color w:val="000000"/>
              </w:rPr>
              <w:t>4%</w:t>
            </w:r>
          </w:p>
        </w:tc>
      </w:tr>
      <w:tr w:rsidR="007851F8" w:rsidRPr="007851F8" w14:paraId="0E119AD7" w14:textId="77777777" w:rsidTr="00FF4CA9">
        <w:trPr>
          <w:trHeight w:val="233"/>
          <w:jc w:val="center"/>
        </w:trPr>
        <w:tc>
          <w:tcPr>
            <w:tcW w:w="1622" w:type="dxa"/>
            <w:tcBorders>
              <w:top w:val="nil"/>
              <w:left w:val="single" w:sz="4" w:space="0" w:color="auto"/>
              <w:bottom w:val="single" w:sz="4" w:space="0" w:color="auto"/>
              <w:right w:val="single" w:sz="4" w:space="0" w:color="auto"/>
            </w:tcBorders>
            <w:shd w:val="clear" w:color="000000" w:fill="D0CECE"/>
            <w:noWrap/>
            <w:vAlign w:val="bottom"/>
            <w:hideMark/>
          </w:tcPr>
          <w:p w14:paraId="64C95B67" w14:textId="77777777" w:rsidR="007851F8" w:rsidRPr="007851F8" w:rsidRDefault="007851F8" w:rsidP="007851F8">
            <w:pPr>
              <w:spacing w:after="0" w:line="240" w:lineRule="auto"/>
              <w:rPr>
                <w:rFonts w:eastAsia="Times New Roman"/>
                <w:b/>
                <w:bCs/>
                <w:color w:val="000000"/>
              </w:rPr>
            </w:pPr>
            <w:r w:rsidRPr="007851F8">
              <w:rPr>
                <w:rFonts w:eastAsia="Times New Roman"/>
                <w:b/>
                <w:bCs/>
                <w:color w:val="000000"/>
              </w:rPr>
              <w:t>Funded</w:t>
            </w:r>
          </w:p>
        </w:tc>
        <w:tc>
          <w:tcPr>
            <w:tcW w:w="1805" w:type="dxa"/>
            <w:tcBorders>
              <w:top w:val="nil"/>
              <w:left w:val="nil"/>
              <w:bottom w:val="single" w:sz="4" w:space="0" w:color="auto"/>
              <w:right w:val="single" w:sz="4" w:space="0" w:color="auto"/>
            </w:tcBorders>
            <w:shd w:val="clear" w:color="auto" w:fill="auto"/>
            <w:noWrap/>
            <w:vAlign w:val="bottom"/>
            <w:hideMark/>
          </w:tcPr>
          <w:p w14:paraId="1BC45989" w14:textId="77777777" w:rsidR="007851F8" w:rsidRPr="007851F8" w:rsidRDefault="007851F8" w:rsidP="007851F8">
            <w:pPr>
              <w:spacing w:after="0" w:line="240" w:lineRule="auto"/>
              <w:rPr>
                <w:rFonts w:eastAsia="Times New Roman"/>
                <w:color w:val="000000"/>
              </w:rPr>
            </w:pPr>
            <w:r w:rsidRPr="007851F8">
              <w:rPr>
                <w:rFonts w:eastAsia="Times New Roman"/>
                <w:color w:val="000000"/>
              </w:rPr>
              <w:t xml:space="preserve">      2,078,544 </w:t>
            </w:r>
          </w:p>
        </w:tc>
        <w:tc>
          <w:tcPr>
            <w:tcW w:w="1472" w:type="dxa"/>
            <w:tcBorders>
              <w:top w:val="nil"/>
              <w:left w:val="nil"/>
              <w:bottom w:val="single" w:sz="4" w:space="0" w:color="auto"/>
              <w:right w:val="single" w:sz="4" w:space="0" w:color="auto"/>
            </w:tcBorders>
            <w:shd w:val="clear" w:color="auto" w:fill="auto"/>
            <w:noWrap/>
            <w:vAlign w:val="bottom"/>
            <w:hideMark/>
          </w:tcPr>
          <w:p w14:paraId="56AB8B73" w14:textId="77777777" w:rsidR="007851F8" w:rsidRPr="007851F8" w:rsidRDefault="007851F8" w:rsidP="007851F8">
            <w:pPr>
              <w:spacing w:after="0" w:line="240" w:lineRule="auto"/>
              <w:jc w:val="right"/>
              <w:rPr>
                <w:rFonts w:eastAsia="Times New Roman"/>
                <w:color w:val="000000"/>
              </w:rPr>
            </w:pPr>
            <w:r w:rsidRPr="007851F8">
              <w:rPr>
                <w:rFonts w:eastAsia="Times New Roman"/>
                <w:color w:val="000000"/>
              </w:rPr>
              <w:t>95%</w:t>
            </w:r>
          </w:p>
        </w:tc>
      </w:tr>
      <w:tr w:rsidR="007851F8" w:rsidRPr="007851F8" w14:paraId="08600952" w14:textId="77777777" w:rsidTr="00FF4CA9">
        <w:trPr>
          <w:trHeight w:val="233"/>
          <w:jc w:val="center"/>
        </w:trPr>
        <w:tc>
          <w:tcPr>
            <w:tcW w:w="1622" w:type="dxa"/>
            <w:tcBorders>
              <w:top w:val="nil"/>
              <w:left w:val="single" w:sz="4" w:space="0" w:color="auto"/>
              <w:bottom w:val="single" w:sz="4" w:space="0" w:color="auto"/>
              <w:right w:val="single" w:sz="4" w:space="0" w:color="auto"/>
            </w:tcBorders>
            <w:shd w:val="clear" w:color="000000" w:fill="D0CECE"/>
            <w:noWrap/>
            <w:vAlign w:val="bottom"/>
            <w:hideMark/>
          </w:tcPr>
          <w:p w14:paraId="546DD856" w14:textId="64E39C89" w:rsidR="007851F8" w:rsidRPr="007851F8" w:rsidRDefault="007851F8" w:rsidP="007851F8">
            <w:pPr>
              <w:spacing w:after="0" w:line="240" w:lineRule="auto"/>
              <w:rPr>
                <w:rFonts w:eastAsia="Times New Roman"/>
                <w:b/>
                <w:bCs/>
                <w:color w:val="000000"/>
              </w:rPr>
            </w:pPr>
            <w:r w:rsidRPr="007851F8">
              <w:rPr>
                <w:rFonts w:eastAsia="Times New Roman"/>
                <w:b/>
                <w:bCs/>
                <w:color w:val="000000"/>
              </w:rPr>
              <w:t>Fund rising</w:t>
            </w:r>
          </w:p>
        </w:tc>
        <w:tc>
          <w:tcPr>
            <w:tcW w:w="1805" w:type="dxa"/>
            <w:tcBorders>
              <w:top w:val="nil"/>
              <w:left w:val="nil"/>
              <w:bottom w:val="single" w:sz="4" w:space="0" w:color="auto"/>
              <w:right w:val="single" w:sz="4" w:space="0" w:color="auto"/>
            </w:tcBorders>
            <w:shd w:val="clear" w:color="auto" w:fill="auto"/>
            <w:noWrap/>
            <w:vAlign w:val="bottom"/>
            <w:hideMark/>
          </w:tcPr>
          <w:p w14:paraId="151137DB" w14:textId="77777777" w:rsidR="007851F8" w:rsidRPr="007851F8" w:rsidRDefault="007851F8" w:rsidP="007851F8">
            <w:pPr>
              <w:spacing w:after="0" w:line="240" w:lineRule="auto"/>
              <w:rPr>
                <w:rFonts w:eastAsia="Times New Roman"/>
                <w:color w:val="000000"/>
              </w:rPr>
            </w:pPr>
            <w:r w:rsidRPr="007851F8">
              <w:rPr>
                <w:rFonts w:eastAsia="Times New Roman"/>
                <w:color w:val="000000"/>
              </w:rPr>
              <w:t xml:space="preserve">             5,810 </w:t>
            </w:r>
          </w:p>
        </w:tc>
        <w:tc>
          <w:tcPr>
            <w:tcW w:w="1472" w:type="dxa"/>
            <w:tcBorders>
              <w:top w:val="nil"/>
              <w:left w:val="nil"/>
              <w:bottom w:val="single" w:sz="4" w:space="0" w:color="auto"/>
              <w:right w:val="single" w:sz="4" w:space="0" w:color="auto"/>
            </w:tcBorders>
            <w:shd w:val="clear" w:color="auto" w:fill="auto"/>
            <w:noWrap/>
            <w:vAlign w:val="bottom"/>
            <w:hideMark/>
          </w:tcPr>
          <w:p w14:paraId="50989384" w14:textId="77777777" w:rsidR="007851F8" w:rsidRPr="007851F8" w:rsidRDefault="007851F8" w:rsidP="007851F8">
            <w:pPr>
              <w:spacing w:after="0" w:line="240" w:lineRule="auto"/>
              <w:jc w:val="right"/>
              <w:rPr>
                <w:rFonts w:eastAsia="Times New Roman"/>
                <w:color w:val="000000"/>
              </w:rPr>
            </w:pPr>
            <w:r w:rsidRPr="007851F8">
              <w:rPr>
                <w:rFonts w:eastAsia="Times New Roman"/>
                <w:color w:val="000000"/>
              </w:rPr>
              <w:t>0%</w:t>
            </w:r>
          </w:p>
        </w:tc>
      </w:tr>
      <w:tr w:rsidR="007851F8" w:rsidRPr="007851F8" w14:paraId="4F8B0D03" w14:textId="77777777" w:rsidTr="00FF4CA9">
        <w:trPr>
          <w:trHeight w:val="233"/>
          <w:jc w:val="center"/>
        </w:trPr>
        <w:tc>
          <w:tcPr>
            <w:tcW w:w="1622" w:type="dxa"/>
            <w:tcBorders>
              <w:top w:val="nil"/>
              <w:left w:val="single" w:sz="4" w:space="0" w:color="auto"/>
              <w:bottom w:val="single" w:sz="4" w:space="0" w:color="auto"/>
              <w:right w:val="single" w:sz="4" w:space="0" w:color="auto"/>
            </w:tcBorders>
            <w:shd w:val="clear" w:color="000000" w:fill="D0CECE"/>
            <w:noWrap/>
            <w:vAlign w:val="bottom"/>
            <w:hideMark/>
          </w:tcPr>
          <w:p w14:paraId="67524483" w14:textId="77777777" w:rsidR="007851F8" w:rsidRPr="007851F8" w:rsidRDefault="007851F8" w:rsidP="007851F8">
            <w:pPr>
              <w:spacing w:after="0" w:line="240" w:lineRule="auto"/>
              <w:rPr>
                <w:rFonts w:eastAsia="Times New Roman"/>
                <w:b/>
                <w:bCs/>
                <w:color w:val="000000"/>
              </w:rPr>
            </w:pPr>
            <w:r w:rsidRPr="007851F8">
              <w:rPr>
                <w:rFonts w:eastAsia="Times New Roman"/>
                <w:b/>
                <w:bCs/>
                <w:color w:val="000000"/>
              </w:rPr>
              <w:t>Refunded</w:t>
            </w:r>
          </w:p>
        </w:tc>
        <w:tc>
          <w:tcPr>
            <w:tcW w:w="1805" w:type="dxa"/>
            <w:tcBorders>
              <w:top w:val="nil"/>
              <w:left w:val="nil"/>
              <w:bottom w:val="single" w:sz="4" w:space="0" w:color="auto"/>
              <w:right w:val="single" w:sz="4" w:space="0" w:color="auto"/>
            </w:tcBorders>
            <w:shd w:val="clear" w:color="auto" w:fill="auto"/>
            <w:noWrap/>
            <w:vAlign w:val="bottom"/>
            <w:hideMark/>
          </w:tcPr>
          <w:p w14:paraId="5A1B387E" w14:textId="77777777" w:rsidR="007851F8" w:rsidRPr="007851F8" w:rsidRDefault="007851F8" w:rsidP="007851F8">
            <w:pPr>
              <w:spacing w:after="0" w:line="240" w:lineRule="auto"/>
              <w:rPr>
                <w:rFonts w:eastAsia="Times New Roman"/>
                <w:color w:val="000000"/>
              </w:rPr>
            </w:pPr>
            <w:r w:rsidRPr="007851F8">
              <w:rPr>
                <w:rFonts w:eastAsia="Times New Roman"/>
                <w:color w:val="000000"/>
              </w:rPr>
              <w:t xml:space="preserve">             9,329 </w:t>
            </w:r>
          </w:p>
        </w:tc>
        <w:tc>
          <w:tcPr>
            <w:tcW w:w="1472" w:type="dxa"/>
            <w:tcBorders>
              <w:top w:val="nil"/>
              <w:left w:val="nil"/>
              <w:bottom w:val="single" w:sz="4" w:space="0" w:color="auto"/>
              <w:right w:val="single" w:sz="4" w:space="0" w:color="auto"/>
            </w:tcBorders>
            <w:shd w:val="clear" w:color="auto" w:fill="auto"/>
            <w:noWrap/>
            <w:vAlign w:val="bottom"/>
            <w:hideMark/>
          </w:tcPr>
          <w:p w14:paraId="615330FC" w14:textId="77777777" w:rsidR="007851F8" w:rsidRPr="007851F8" w:rsidRDefault="007851F8" w:rsidP="007851F8">
            <w:pPr>
              <w:spacing w:after="0" w:line="240" w:lineRule="auto"/>
              <w:jc w:val="right"/>
              <w:rPr>
                <w:rFonts w:eastAsia="Times New Roman"/>
                <w:color w:val="000000"/>
              </w:rPr>
            </w:pPr>
            <w:r w:rsidRPr="007851F8">
              <w:rPr>
                <w:rFonts w:eastAsia="Times New Roman"/>
                <w:color w:val="000000"/>
              </w:rPr>
              <w:t>0%</w:t>
            </w:r>
          </w:p>
        </w:tc>
      </w:tr>
      <w:tr w:rsidR="007851F8" w:rsidRPr="007851F8" w14:paraId="07F8DCAE" w14:textId="77777777" w:rsidTr="00FF4CA9">
        <w:trPr>
          <w:trHeight w:val="233"/>
          <w:jc w:val="center"/>
        </w:trPr>
        <w:tc>
          <w:tcPr>
            <w:tcW w:w="1622" w:type="dxa"/>
            <w:tcBorders>
              <w:top w:val="nil"/>
              <w:left w:val="single" w:sz="4" w:space="0" w:color="auto"/>
              <w:bottom w:val="single" w:sz="4" w:space="0" w:color="auto"/>
              <w:right w:val="single" w:sz="4" w:space="0" w:color="auto"/>
            </w:tcBorders>
            <w:shd w:val="clear" w:color="000000" w:fill="D0CECE"/>
            <w:noWrap/>
            <w:vAlign w:val="bottom"/>
            <w:hideMark/>
          </w:tcPr>
          <w:p w14:paraId="247F0149" w14:textId="77777777" w:rsidR="007851F8" w:rsidRPr="007851F8" w:rsidRDefault="007851F8" w:rsidP="007851F8">
            <w:pPr>
              <w:spacing w:after="0" w:line="240" w:lineRule="auto"/>
              <w:rPr>
                <w:rFonts w:eastAsia="Times New Roman"/>
                <w:b/>
                <w:bCs/>
                <w:color w:val="000000"/>
              </w:rPr>
            </w:pPr>
            <w:r w:rsidRPr="007851F8">
              <w:rPr>
                <w:rFonts w:eastAsia="Times New Roman"/>
                <w:b/>
                <w:bCs/>
                <w:color w:val="000000"/>
              </w:rPr>
              <w:t>Total</w:t>
            </w:r>
          </w:p>
        </w:tc>
        <w:tc>
          <w:tcPr>
            <w:tcW w:w="1805" w:type="dxa"/>
            <w:tcBorders>
              <w:top w:val="nil"/>
              <w:left w:val="nil"/>
              <w:bottom w:val="single" w:sz="4" w:space="0" w:color="auto"/>
              <w:right w:val="single" w:sz="4" w:space="0" w:color="auto"/>
            </w:tcBorders>
            <w:shd w:val="clear" w:color="000000" w:fill="D0CECE"/>
            <w:noWrap/>
            <w:vAlign w:val="bottom"/>
            <w:hideMark/>
          </w:tcPr>
          <w:p w14:paraId="37611527" w14:textId="77777777" w:rsidR="007851F8" w:rsidRPr="007851F8" w:rsidRDefault="007851F8" w:rsidP="007851F8">
            <w:pPr>
              <w:spacing w:after="0" w:line="240" w:lineRule="auto"/>
              <w:rPr>
                <w:rFonts w:eastAsia="Times New Roman"/>
                <w:b/>
                <w:bCs/>
                <w:color w:val="000000"/>
              </w:rPr>
            </w:pPr>
            <w:r w:rsidRPr="007851F8">
              <w:rPr>
                <w:rFonts w:eastAsia="Times New Roman"/>
                <w:b/>
                <w:bCs/>
                <w:color w:val="000000"/>
              </w:rPr>
              <w:t xml:space="preserve">      2,187,118 </w:t>
            </w:r>
          </w:p>
        </w:tc>
        <w:tc>
          <w:tcPr>
            <w:tcW w:w="1472" w:type="dxa"/>
            <w:tcBorders>
              <w:top w:val="nil"/>
              <w:left w:val="nil"/>
              <w:bottom w:val="single" w:sz="4" w:space="0" w:color="auto"/>
              <w:right w:val="single" w:sz="4" w:space="0" w:color="auto"/>
            </w:tcBorders>
            <w:shd w:val="clear" w:color="000000" w:fill="D0CECE"/>
            <w:noWrap/>
            <w:vAlign w:val="bottom"/>
            <w:hideMark/>
          </w:tcPr>
          <w:p w14:paraId="22754586" w14:textId="77777777" w:rsidR="007851F8" w:rsidRPr="007851F8" w:rsidRDefault="007851F8" w:rsidP="007851F8">
            <w:pPr>
              <w:spacing w:after="0" w:line="240" w:lineRule="auto"/>
              <w:jc w:val="right"/>
              <w:rPr>
                <w:rFonts w:eastAsia="Times New Roman"/>
                <w:b/>
                <w:bCs/>
                <w:color w:val="000000"/>
              </w:rPr>
            </w:pPr>
            <w:r w:rsidRPr="007851F8">
              <w:rPr>
                <w:rFonts w:eastAsia="Times New Roman"/>
                <w:b/>
                <w:bCs/>
                <w:color w:val="000000"/>
              </w:rPr>
              <w:t>100%</w:t>
            </w:r>
          </w:p>
        </w:tc>
      </w:tr>
    </w:tbl>
    <w:p w14:paraId="3D8C63C4" w14:textId="77777777" w:rsidR="007851F8" w:rsidRDefault="007851F8" w:rsidP="001720EC">
      <w:pPr>
        <w:ind w:left="360"/>
        <w:jc w:val="both"/>
        <w:rPr>
          <w:rFonts w:ascii="Segoe UI" w:hAnsi="Segoe UI" w:cs="Segoe UI"/>
        </w:rPr>
      </w:pPr>
    </w:p>
    <w:p w14:paraId="5A117F0F" w14:textId="69B45ECB" w:rsidR="00F347B7" w:rsidRPr="006271B3" w:rsidRDefault="00F347B7" w:rsidP="00F347B7">
      <w:r>
        <w:t>Table 3.1.3 Field names and descriptions of borrower and loan characteristics</w:t>
      </w:r>
    </w:p>
    <w:tbl>
      <w:tblPr>
        <w:tblStyle w:val="LightShading"/>
        <w:tblW w:w="9924" w:type="dxa"/>
        <w:tblInd w:w="-318" w:type="dxa"/>
        <w:tblLayout w:type="fixed"/>
        <w:tblLook w:val="0600" w:firstRow="0" w:lastRow="0" w:firstColumn="0" w:lastColumn="0" w:noHBand="1" w:noVBand="1"/>
      </w:tblPr>
      <w:tblGrid>
        <w:gridCol w:w="3120"/>
        <w:gridCol w:w="6804"/>
      </w:tblGrid>
      <w:tr w:rsidR="0057093D" w:rsidRPr="0078177C" w14:paraId="3B682506" w14:textId="77777777" w:rsidTr="39FCBD2A">
        <w:trPr>
          <w:trHeight w:val="323"/>
        </w:trPr>
        <w:tc>
          <w:tcPr>
            <w:tcW w:w="3120" w:type="dxa"/>
            <w:hideMark/>
          </w:tcPr>
          <w:p w14:paraId="306AB6C0" w14:textId="77777777" w:rsidR="0057093D" w:rsidRPr="0078177C" w:rsidRDefault="0057093D" w:rsidP="009F0A4E">
            <w:pPr>
              <w:spacing w:after="160" w:line="259" w:lineRule="auto"/>
              <w:jc w:val="both"/>
              <w:rPr>
                <w:rFonts w:ascii="Segoe UI" w:hAnsi="Segoe UI" w:cs="Segoe UI"/>
                <w:sz w:val="20"/>
              </w:rPr>
            </w:pPr>
            <w:r w:rsidRPr="0078177C">
              <w:rPr>
                <w:rFonts w:ascii="Segoe UI" w:hAnsi="Segoe UI" w:cs="Segoe UI"/>
                <w:b/>
                <w:bCs/>
                <w:sz w:val="20"/>
              </w:rPr>
              <w:lastRenderedPageBreak/>
              <w:t>Variable N</w:t>
            </w:r>
            <w:r w:rsidRPr="00C30D02">
              <w:rPr>
                <w:rFonts w:ascii="Segoe UI" w:hAnsi="Segoe UI" w:cs="Segoe UI"/>
                <w:b/>
                <w:bCs/>
                <w:sz w:val="20"/>
                <w:bdr w:val="single" w:sz="4" w:space="0" w:color="auto"/>
              </w:rPr>
              <w:t>am</w:t>
            </w:r>
            <w:r w:rsidRPr="0078177C">
              <w:rPr>
                <w:rFonts w:ascii="Segoe UI" w:hAnsi="Segoe UI" w:cs="Segoe UI"/>
                <w:b/>
                <w:bCs/>
                <w:sz w:val="20"/>
              </w:rPr>
              <w:t>e</w:t>
            </w:r>
          </w:p>
        </w:tc>
        <w:tc>
          <w:tcPr>
            <w:tcW w:w="6804" w:type="dxa"/>
            <w:hideMark/>
          </w:tcPr>
          <w:p w14:paraId="08F1B2E1" w14:textId="77777777" w:rsidR="0057093D" w:rsidRPr="0078177C" w:rsidRDefault="0057093D" w:rsidP="009F0A4E">
            <w:pPr>
              <w:spacing w:after="160" w:line="259" w:lineRule="auto"/>
              <w:jc w:val="both"/>
              <w:rPr>
                <w:rFonts w:ascii="Segoe UI" w:hAnsi="Segoe UI" w:cs="Segoe UI"/>
                <w:sz w:val="20"/>
              </w:rPr>
            </w:pPr>
            <w:r w:rsidRPr="0078177C">
              <w:rPr>
                <w:rFonts w:ascii="Segoe UI" w:hAnsi="Segoe UI" w:cs="Segoe UI"/>
                <w:b/>
                <w:bCs/>
                <w:sz w:val="20"/>
              </w:rPr>
              <w:t>Description</w:t>
            </w:r>
          </w:p>
        </w:tc>
      </w:tr>
      <w:tr w:rsidR="0057093D" w:rsidRPr="0078177C" w14:paraId="1803B876" w14:textId="77777777" w:rsidTr="39FCBD2A">
        <w:trPr>
          <w:trHeight w:val="241"/>
        </w:trPr>
        <w:tc>
          <w:tcPr>
            <w:tcW w:w="3120" w:type="dxa"/>
            <w:hideMark/>
          </w:tcPr>
          <w:p w14:paraId="2561355E" w14:textId="77777777" w:rsidR="0057093D" w:rsidRPr="0078177C" w:rsidRDefault="0057093D" w:rsidP="009F0A4E">
            <w:pPr>
              <w:jc w:val="both"/>
              <w:rPr>
                <w:rFonts w:ascii="Segoe UI" w:hAnsi="Segoe UI" w:cs="Segoe UI"/>
                <w:sz w:val="16"/>
              </w:rPr>
            </w:pPr>
            <w:r w:rsidRPr="0078177C">
              <w:rPr>
                <w:rFonts w:ascii="Segoe UI" w:hAnsi="Segoe UI" w:cs="Segoe UI"/>
                <w:sz w:val="16"/>
              </w:rPr>
              <w:t>LOAN_ID</w:t>
            </w:r>
          </w:p>
        </w:tc>
        <w:tc>
          <w:tcPr>
            <w:tcW w:w="6804" w:type="dxa"/>
            <w:hideMark/>
          </w:tcPr>
          <w:p w14:paraId="1D4916FD" w14:textId="77777777" w:rsidR="0057093D" w:rsidRPr="0078177C" w:rsidRDefault="0057093D" w:rsidP="009F0A4E">
            <w:pPr>
              <w:jc w:val="both"/>
              <w:rPr>
                <w:rFonts w:ascii="Segoe UI" w:hAnsi="Segoe UI" w:cs="Segoe UI"/>
                <w:sz w:val="16"/>
              </w:rPr>
            </w:pPr>
            <w:r w:rsidRPr="0078177C">
              <w:rPr>
                <w:rFonts w:ascii="Segoe UI" w:hAnsi="Segoe UI" w:cs="Segoe UI"/>
                <w:sz w:val="16"/>
              </w:rPr>
              <w:t>Unique ID for loan</w:t>
            </w:r>
          </w:p>
        </w:tc>
      </w:tr>
      <w:tr w:rsidR="0057093D" w:rsidRPr="0078177C" w14:paraId="55E72B35" w14:textId="77777777" w:rsidTr="39FCBD2A">
        <w:trPr>
          <w:trHeight w:val="241"/>
        </w:trPr>
        <w:tc>
          <w:tcPr>
            <w:tcW w:w="3120" w:type="dxa"/>
            <w:hideMark/>
          </w:tcPr>
          <w:p w14:paraId="61C84475" w14:textId="77777777" w:rsidR="0057093D" w:rsidRPr="0078177C" w:rsidRDefault="0057093D" w:rsidP="009F0A4E">
            <w:pPr>
              <w:jc w:val="both"/>
              <w:rPr>
                <w:rFonts w:ascii="Segoe UI" w:hAnsi="Segoe UI" w:cs="Segoe UI"/>
                <w:sz w:val="16"/>
              </w:rPr>
            </w:pPr>
            <w:r w:rsidRPr="0078177C">
              <w:rPr>
                <w:rFonts w:ascii="Segoe UI" w:hAnsi="Segoe UI" w:cs="Segoe UI"/>
                <w:sz w:val="16"/>
              </w:rPr>
              <w:t>LOAN_NAME</w:t>
            </w:r>
          </w:p>
        </w:tc>
        <w:tc>
          <w:tcPr>
            <w:tcW w:w="6804" w:type="dxa"/>
            <w:hideMark/>
          </w:tcPr>
          <w:p w14:paraId="5AF7222E" w14:textId="77777777" w:rsidR="0057093D" w:rsidRPr="0078177C" w:rsidRDefault="0057093D" w:rsidP="009F0A4E">
            <w:pPr>
              <w:jc w:val="both"/>
              <w:rPr>
                <w:rFonts w:ascii="Segoe UI" w:hAnsi="Segoe UI" w:cs="Segoe UI"/>
                <w:sz w:val="16"/>
              </w:rPr>
            </w:pPr>
            <w:r w:rsidRPr="0078177C">
              <w:rPr>
                <w:rFonts w:ascii="Segoe UI" w:hAnsi="Segoe UI" w:cs="Segoe UI"/>
                <w:sz w:val="16"/>
              </w:rPr>
              <w:t>name of the loan</w:t>
            </w:r>
          </w:p>
        </w:tc>
      </w:tr>
      <w:tr w:rsidR="0057093D" w:rsidRPr="0078177C" w14:paraId="1C4FE0D8" w14:textId="77777777" w:rsidTr="39FCBD2A">
        <w:trPr>
          <w:trHeight w:val="243"/>
        </w:trPr>
        <w:tc>
          <w:tcPr>
            <w:tcW w:w="3120" w:type="dxa"/>
            <w:hideMark/>
          </w:tcPr>
          <w:p w14:paraId="20716AB2" w14:textId="77777777" w:rsidR="0057093D" w:rsidRPr="0078177C" w:rsidRDefault="0057093D" w:rsidP="009F0A4E">
            <w:pPr>
              <w:jc w:val="both"/>
              <w:rPr>
                <w:rFonts w:ascii="Segoe UI" w:hAnsi="Segoe UI" w:cs="Segoe UI"/>
                <w:sz w:val="16"/>
              </w:rPr>
            </w:pPr>
            <w:r w:rsidRPr="0078177C">
              <w:rPr>
                <w:rFonts w:ascii="Segoe UI" w:hAnsi="Segoe UI" w:cs="Segoe UI"/>
                <w:sz w:val="16"/>
              </w:rPr>
              <w:t>ORIGINAL_LANGUAGE</w:t>
            </w:r>
          </w:p>
        </w:tc>
        <w:tc>
          <w:tcPr>
            <w:tcW w:w="6804" w:type="dxa"/>
            <w:hideMark/>
          </w:tcPr>
          <w:p w14:paraId="3A16EB5B" w14:textId="099B0A7A" w:rsidR="0057093D" w:rsidRPr="0078177C" w:rsidRDefault="0057093D" w:rsidP="009F0A4E">
            <w:pPr>
              <w:jc w:val="both"/>
              <w:rPr>
                <w:rFonts w:ascii="Segoe UI" w:hAnsi="Segoe UI" w:cs="Segoe UI"/>
                <w:sz w:val="16"/>
              </w:rPr>
            </w:pPr>
            <w:r w:rsidRPr="0078177C">
              <w:rPr>
                <w:rFonts w:ascii="Segoe UI" w:hAnsi="Segoe UI" w:cs="Segoe UI"/>
                <w:sz w:val="16"/>
              </w:rPr>
              <w:t>Language of loan description with levels English (</w:t>
            </w:r>
            <w:proofErr w:type="spellStart"/>
            <w:r w:rsidRPr="0078177C">
              <w:rPr>
                <w:rFonts w:ascii="Segoe UI" w:hAnsi="Segoe UI" w:cs="Segoe UI"/>
                <w:sz w:val="16"/>
              </w:rPr>
              <w:t>en</w:t>
            </w:r>
            <w:proofErr w:type="spellEnd"/>
            <w:r w:rsidRPr="0078177C">
              <w:rPr>
                <w:rFonts w:ascii="Segoe UI" w:hAnsi="Segoe UI" w:cs="Segoe UI"/>
                <w:sz w:val="16"/>
              </w:rPr>
              <w:t>), Spanish (es), French (</w:t>
            </w:r>
            <w:proofErr w:type="spellStart"/>
            <w:r w:rsidRPr="0078177C">
              <w:rPr>
                <w:rFonts w:ascii="Segoe UI" w:hAnsi="Segoe UI" w:cs="Segoe UI"/>
                <w:sz w:val="16"/>
              </w:rPr>
              <w:t>fr</w:t>
            </w:r>
            <w:proofErr w:type="spellEnd"/>
            <w:r w:rsidRPr="0078177C">
              <w:rPr>
                <w:rFonts w:ascii="Segoe UI" w:hAnsi="Segoe UI" w:cs="Segoe UI"/>
                <w:sz w:val="16"/>
              </w:rPr>
              <w:t>), Indonesian (id)</w:t>
            </w:r>
          </w:p>
        </w:tc>
      </w:tr>
      <w:tr w:rsidR="0057093D" w:rsidRPr="0078177C" w14:paraId="27C6E47A" w14:textId="77777777" w:rsidTr="39FCBD2A">
        <w:trPr>
          <w:trHeight w:val="241"/>
        </w:trPr>
        <w:tc>
          <w:tcPr>
            <w:tcW w:w="3120" w:type="dxa"/>
            <w:hideMark/>
          </w:tcPr>
          <w:p w14:paraId="3F718FB1" w14:textId="77777777" w:rsidR="0057093D" w:rsidRPr="0078177C" w:rsidRDefault="0057093D" w:rsidP="009F0A4E">
            <w:pPr>
              <w:jc w:val="both"/>
              <w:rPr>
                <w:rFonts w:ascii="Segoe UI" w:hAnsi="Segoe UI" w:cs="Segoe UI"/>
                <w:sz w:val="16"/>
              </w:rPr>
            </w:pPr>
            <w:r w:rsidRPr="0078177C">
              <w:rPr>
                <w:rFonts w:ascii="Segoe UI" w:hAnsi="Segoe UI" w:cs="Segoe UI"/>
                <w:sz w:val="16"/>
              </w:rPr>
              <w:t>DESCRIPTION_TRANSLATED</w:t>
            </w:r>
          </w:p>
        </w:tc>
        <w:tc>
          <w:tcPr>
            <w:tcW w:w="6804" w:type="dxa"/>
            <w:hideMark/>
          </w:tcPr>
          <w:p w14:paraId="02A24F3F" w14:textId="77777777" w:rsidR="0057093D" w:rsidRPr="0078177C" w:rsidRDefault="0057093D" w:rsidP="009F0A4E">
            <w:pPr>
              <w:jc w:val="both"/>
              <w:rPr>
                <w:rFonts w:ascii="Segoe UI" w:hAnsi="Segoe UI" w:cs="Segoe UI"/>
                <w:sz w:val="16"/>
              </w:rPr>
            </w:pPr>
            <w:r w:rsidRPr="0078177C">
              <w:rPr>
                <w:rFonts w:ascii="Segoe UI" w:hAnsi="Segoe UI" w:cs="Segoe UI"/>
                <w:sz w:val="16"/>
              </w:rPr>
              <w:t>Loan description translated to English</w:t>
            </w:r>
          </w:p>
        </w:tc>
      </w:tr>
      <w:tr w:rsidR="0057093D" w:rsidRPr="0078177C" w14:paraId="17946433" w14:textId="77777777" w:rsidTr="39FCBD2A">
        <w:trPr>
          <w:trHeight w:val="241"/>
        </w:trPr>
        <w:tc>
          <w:tcPr>
            <w:tcW w:w="3120" w:type="dxa"/>
            <w:hideMark/>
          </w:tcPr>
          <w:p w14:paraId="1437E5D5" w14:textId="77777777" w:rsidR="0057093D" w:rsidRPr="0078177C" w:rsidRDefault="0057093D" w:rsidP="009F0A4E">
            <w:pPr>
              <w:jc w:val="both"/>
              <w:rPr>
                <w:rFonts w:ascii="Segoe UI" w:hAnsi="Segoe UI" w:cs="Segoe UI"/>
                <w:sz w:val="16"/>
              </w:rPr>
            </w:pPr>
            <w:r w:rsidRPr="0078177C">
              <w:rPr>
                <w:rFonts w:ascii="Segoe UI" w:hAnsi="Segoe UI" w:cs="Segoe UI"/>
                <w:sz w:val="16"/>
              </w:rPr>
              <w:t>FUNDED_AMOUNT</w:t>
            </w:r>
          </w:p>
        </w:tc>
        <w:tc>
          <w:tcPr>
            <w:tcW w:w="6804" w:type="dxa"/>
            <w:hideMark/>
          </w:tcPr>
          <w:p w14:paraId="3F78C7C3" w14:textId="77777777" w:rsidR="0057093D" w:rsidRPr="0078177C" w:rsidRDefault="0057093D" w:rsidP="009F0A4E">
            <w:pPr>
              <w:jc w:val="both"/>
              <w:rPr>
                <w:rFonts w:ascii="Segoe UI" w:hAnsi="Segoe UI" w:cs="Segoe UI"/>
                <w:sz w:val="16"/>
              </w:rPr>
            </w:pPr>
            <w:r w:rsidRPr="0078177C">
              <w:rPr>
                <w:rFonts w:ascii="Segoe UI" w:hAnsi="Segoe UI" w:cs="Segoe UI"/>
                <w:sz w:val="16"/>
              </w:rPr>
              <w:t>Loan amount funded</w:t>
            </w:r>
          </w:p>
        </w:tc>
      </w:tr>
      <w:tr w:rsidR="0057093D" w:rsidRPr="0078177C" w14:paraId="329C41A4" w14:textId="77777777" w:rsidTr="39FCBD2A">
        <w:trPr>
          <w:trHeight w:val="241"/>
        </w:trPr>
        <w:tc>
          <w:tcPr>
            <w:tcW w:w="3120" w:type="dxa"/>
            <w:hideMark/>
          </w:tcPr>
          <w:p w14:paraId="32D4C2A2" w14:textId="77777777" w:rsidR="0057093D" w:rsidRPr="0078177C" w:rsidRDefault="0057093D" w:rsidP="009F0A4E">
            <w:pPr>
              <w:jc w:val="both"/>
              <w:rPr>
                <w:rFonts w:ascii="Segoe UI" w:hAnsi="Segoe UI" w:cs="Segoe UI"/>
                <w:sz w:val="16"/>
              </w:rPr>
            </w:pPr>
            <w:r w:rsidRPr="0078177C">
              <w:rPr>
                <w:rFonts w:ascii="Segoe UI" w:hAnsi="Segoe UI" w:cs="Segoe UI"/>
                <w:sz w:val="16"/>
              </w:rPr>
              <w:t>LOAN_AMOUNT</w:t>
            </w:r>
          </w:p>
        </w:tc>
        <w:tc>
          <w:tcPr>
            <w:tcW w:w="6804" w:type="dxa"/>
            <w:hideMark/>
          </w:tcPr>
          <w:p w14:paraId="273B8CFB" w14:textId="77777777" w:rsidR="0057093D" w:rsidRPr="0078177C" w:rsidRDefault="0057093D" w:rsidP="009F0A4E">
            <w:pPr>
              <w:jc w:val="both"/>
              <w:rPr>
                <w:rFonts w:ascii="Segoe UI" w:hAnsi="Segoe UI" w:cs="Segoe UI"/>
                <w:sz w:val="16"/>
              </w:rPr>
            </w:pPr>
            <w:r w:rsidRPr="0078177C">
              <w:rPr>
                <w:rFonts w:ascii="Segoe UI" w:hAnsi="Segoe UI" w:cs="Segoe UI"/>
                <w:sz w:val="16"/>
              </w:rPr>
              <w:t>Loan Amount requested</w:t>
            </w:r>
          </w:p>
        </w:tc>
      </w:tr>
      <w:tr w:rsidR="0057093D" w:rsidRPr="0078177C" w14:paraId="2CE0DBAD" w14:textId="77777777" w:rsidTr="39FCBD2A">
        <w:trPr>
          <w:trHeight w:val="241"/>
        </w:trPr>
        <w:tc>
          <w:tcPr>
            <w:tcW w:w="3120" w:type="dxa"/>
            <w:hideMark/>
          </w:tcPr>
          <w:p w14:paraId="2F8EFCDB" w14:textId="77777777" w:rsidR="0057093D" w:rsidRPr="0078177C" w:rsidRDefault="0057093D" w:rsidP="009F0A4E">
            <w:pPr>
              <w:jc w:val="both"/>
              <w:rPr>
                <w:rFonts w:ascii="Segoe UI" w:hAnsi="Segoe UI" w:cs="Segoe UI"/>
                <w:sz w:val="16"/>
              </w:rPr>
            </w:pPr>
            <w:r w:rsidRPr="0078177C">
              <w:rPr>
                <w:rFonts w:ascii="Segoe UI" w:hAnsi="Segoe UI" w:cs="Segoe UI"/>
                <w:sz w:val="16"/>
              </w:rPr>
              <w:t>STATUS</w:t>
            </w:r>
          </w:p>
        </w:tc>
        <w:tc>
          <w:tcPr>
            <w:tcW w:w="6804" w:type="dxa"/>
            <w:hideMark/>
          </w:tcPr>
          <w:p w14:paraId="1B8733F4" w14:textId="77777777" w:rsidR="0057093D" w:rsidRPr="0078177C" w:rsidRDefault="0057093D" w:rsidP="009F0A4E">
            <w:pPr>
              <w:jc w:val="both"/>
              <w:rPr>
                <w:rFonts w:ascii="Segoe UI" w:hAnsi="Segoe UI" w:cs="Segoe UI"/>
                <w:sz w:val="16"/>
              </w:rPr>
            </w:pPr>
            <w:r w:rsidRPr="0078177C">
              <w:rPr>
                <w:rFonts w:ascii="Segoe UI" w:hAnsi="Segoe UI" w:cs="Segoe UI"/>
                <w:sz w:val="16"/>
              </w:rPr>
              <w:t>Loan Status</w:t>
            </w:r>
          </w:p>
        </w:tc>
      </w:tr>
      <w:tr w:rsidR="0057093D" w:rsidRPr="0078177C" w14:paraId="7FDBDFFE" w14:textId="77777777" w:rsidTr="39FCBD2A">
        <w:trPr>
          <w:trHeight w:val="241"/>
        </w:trPr>
        <w:tc>
          <w:tcPr>
            <w:tcW w:w="3120" w:type="dxa"/>
            <w:hideMark/>
          </w:tcPr>
          <w:p w14:paraId="495852FD" w14:textId="77777777" w:rsidR="0057093D" w:rsidRPr="0078177C" w:rsidRDefault="0057093D" w:rsidP="009F0A4E">
            <w:pPr>
              <w:jc w:val="both"/>
              <w:rPr>
                <w:rFonts w:ascii="Segoe UI" w:hAnsi="Segoe UI" w:cs="Segoe UI"/>
                <w:sz w:val="16"/>
              </w:rPr>
            </w:pPr>
            <w:r w:rsidRPr="0078177C">
              <w:rPr>
                <w:rFonts w:ascii="Segoe UI" w:hAnsi="Segoe UI" w:cs="Segoe UI"/>
                <w:sz w:val="16"/>
              </w:rPr>
              <w:t>IMAGE_ID</w:t>
            </w:r>
          </w:p>
        </w:tc>
        <w:tc>
          <w:tcPr>
            <w:tcW w:w="6804" w:type="dxa"/>
            <w:hideMark/>
          </w:tcPr>
          <w:p w14:paraId="5C749743" w14:textId="77777777" w:rsidR="0057093D" w:rsidRPr="0078177C" w:rsidRDefault="0057093D" w:rsidP="009F0A4E">
            <w:pPr>
              <w:jc w:val="both"/>
              <w:rPr>
                <w:rFonts w:ascii="Segoe UI" w:hAnsi="Segoe UI" w:cs="Segoe UI"/>
                <w:sz w:val="16"/>
              </w:rPr>
            </w:pPr>
            <w:r w:rsidRPr="0078177C">
              <w:rPr>
                <w:rFonts w:ascii="Segoe UI" w:hAnsi="Segoe UI" w:cs="Segoe UI"/>
                <w:sz w:val="16"/>
              </w:rPr>
              <w:t>Image-ID of the borrower picture</w:t>
            </w:r>
          </w:p>
        </w:tc>
      </w:tr>
      <w:tr w:rsidR="0057093D" w:rsidRPr="0078177C" w14:paraId="624F204F" w14:textId="77777777" w:rsidTr="39FCBD2A">
        <w:trPr>
          <w:trHeight w:val="241"/>
        </w:trPr>
        <w:tc>
          <w:tcPr>
            <w:tcW w:w="3120" w:type="dxa"/>
            <w:hideMark/>
          </w:tcPr>
          <w:p w14:paraId="312D20BD" w14:textId="77777777" w:rsidR="0057093D" w:rsidRPr="0078177C" w:rsidRDefault="0057093D" w:rsidP="009F0A4E">
            <w:pPr>
              <w:jc w:val="both"/>
              <w:rPr>
                <w:rFonts w:ascii="Segoe UI" w:hAnsi="Segoe UI" w:cs="Segoe UI"/>
                <w:sz w:val="16"/>
              </w:rPr>
            </w:pPr>
            <w:r w:rsidRPr="0078177C">
              <w:rPr>
                <w:rFonts w:ascii="Segoe UI" w:hAnsi="Segoe UI" w:cs="Segoe UI"/>
                <w:sz w:val="16"/>
              </w:rPr>
              <w:t>IMAGE-BI</w:t>
            </w:r>
          </w:p>
        </w:tc>
        <w:tc>
          <w:tcPr>
            <w:tcW w:w="6804" w:type="dxa"/>
            <w:hideMark/>
          </w:tcPr>
          <w:p w14:paraId="2B4DCA1A" w14:textId="77777777" w:rsidR="0057093D" w:rsidRPr="0078177C" w:rsidRDefault="0057093D" w:rsidP="009F0A4E">
            <w:pPr>
              <w:jc w:val="both"/>
              <w:rPr>
                <w:rFonts w:ascii="Segoe UI" w:hAnsi="Segoe UI" w:cs="Segoe UI"/>
                <w:sz w:val="16"/>
              </w:rPr>
            </w:pPr>
            <w:r w:rsidRPr="0078177C">
              <w:rPr>
                <w:rFonts w:ascii="Segoe UI" w:hAnsi="Segoe UI" w:cs="Segoe UI"/>
                <w:sz w:val="16"/>
              </w:rPr>
              <w:t xml:space="preserve">Image-ID Binary level </w:t>
            </w:r>
          </w:p>
        </w:tc>
      </w:tr>
      <w:tr w:rsidR="0057093D" w:rsidRPr="0078177C" w14:paraId="4404D764" w14:textId="77777777" w:rsidTr="39FCBD2A">
        <w:trPr>
          <w:trHeight w:val="241"/>
        </w:trPr>
        <w:tc>
          <w:tcPr>
            <w:tcW w:w="3120" w:type="dxa"/>
            <w:hideMark/>
          </w:tcPr>
          <w:p w14:paraId="109760E0" w14:textId="77777777" w:rsidR="0057093D" w:rsidRPr="0078177C" w:rsidRDefault="0057093D" w:rsidP="009F0A4E">
            <w:pPr>
              <w:jc w:val="both"/>
              <w:rPr>
                <w:rFonts w:ascii="Segoe UI" w:hAnsi="Segoe UI" w:cs="Segoe UI"/>
                <w:sz w:val="16"/>
              </w:rPr>
            </w:pPr>
            <w:r w:rsidRPr="0078177C">
              <w:rPr>
                <w:rFonts w:ascii="Segoe UI" w:hAnsi="Segoe UI" w:cs="Segoe UI"/>
                <w:sz w:val="16"/>
              </w:rPr>
              <w:t>ACTIVITY_NAME</w:t>
            </w:r>
          </w:p>
        </w:tc>
        <w:tc>
          <w:tcPr>
            <w:tcW w:w="6804" w:type="dxa"/>
            <w:hideMark/>
          </w:tcPr>
          <w:p w14:paraId="1A6C339D" w14:textId="77777777" w:rsidR="0057093D" w:rsidRPr="0078177C" w:rsidRDefault="0057093D" w:rsidP="009F0A4E">
            <w:pPr>
              <w:jc w:val="both"/>
              <w:rPr>
                <w:rFonts w:ascii="Segoe UI" w:hAnsi="Segoe UI" w:cs="Segoe UI"/>
                <w:sz w:val="16"/>
              </w:rPr>
            </w:pPr>
            <w:r w:rsidRPr="0078177C">
              <w:rPr>
                <w:rFonts w:ascii="Segoe UI" w:hAnsi="Segoe UI" w:cs="Segoe UI"/>
                <w:sz w:val="16"/>
              </w:rPr>
              <w:t>Activity for which loan is requested</w:t>
            </w:r>
          </w:p>
        </w:tc>
      </w:tr>
      <w:tr w:rsidR="0057093D" w:rsidRPr="0078177C" w14:paraId="4777D65E" w14:textId="77777777" w:rsidTr="39FCBD2A">
        <w:trPr>
          <w:trHeight w:val="241"/>
        </w:trPr>
        <w:tc>
          <w:tcPr>
            <w:tcW w:w="3120" w:type="dxa"/>
            <w:hideMark/>
          </w:tcPr>
          <w:p w14:paraId="08C7EA81" w14:textId="77777777" w:rsidR="0057093D" w:rsidRPr="0078177C" w:rsidRDefault="0057093D" w:rsidP="009F0A4E">
            <w:pPr>
              <w:jc w:val="both"/>
              <w:rPr>
                <w:rFonts w:ascii="Segoe UI" w:hAnsi="Segoe UI" w:cs="Segoe UI"/>
                <w:sz w:val="16"/>
              </w:rPr>
            </w:pPr>
            <w:r w:rsidRPr="0078177C">
              <w:rPr>
                <w:rFonts w:ascii="Segoe UI" w:hAnsi="Segoe UI" w:cs="Segoe UI"/>
                <w:sz w:val="16"/>
              </w:rPr>
              <w:t>SECTOR_NAME</w:t>
            </w:r>
          </w:p>
        </w:tc>
        <w:tc>
          <w:tcPr>
            <w:tcW w:w="6804" w:type="dxa"/>
            <w:hideMark/>
          </w:tcPr>
          <w:p w14:paraId="787BFBCD" w14:textId="77777777" w:rsidR="0057093D" w:rsidRPr="0078177C" w:rsidRDefault="0057093D" w:rsidP="009F0A4E">
            <w:pPr>
              <w:jc w:val="both"/>
              <w:rPr>
                <w:rFonts w:ascii="Segoe UI" w:hAnsi="Segoe UI" w:cs="Segoe UI"/>
                <w:sz w:val="16"/>
              </w:rPr>
            </w:pPr>
            <w:r w:rsidRPr="0078177C">
              <w:rPr>
                <w:rFonts w:ascii="Segoe UI" w:hAnsi="Segoe UI" w:cs="Segoe UI"/>
                <w:sz w:val="16"/>
              </w:rPr>
              <w:t>Sector in which loan is sought</w:t>
            </w:r>
          </w:p>
        </w:tc>
      </w:tr>
      <w:tr w:rsidR="0057093D" w:rsidRPr="0078177C" w14:paraId="7E3E8B23" w14:textId="77777777" w:rsidTr="39FCBD2A">
        <w:trPr>
          <w:trHeight w:val="241"/>
        </w:trPr>
        <w:tc>
          <w:tcPr>
            <w:tcW w:w="3120" w:type="dxa"/>
            <w:hideMark/>
          </w:tcPr>
          <w:p w14:paraId="5B67A764" w14:textId="77777777" w:rsidR="0057093D" w:rsidRPr="0078177C" w:rsidRDefault="0057093D" w:rsidP="009F0A4E">
            <w:pPr>
              <w:jc w:val="both"/>
              <w:rPr>
                <w:rFonts w:ascii="Segoe UI" w:hAnsi="Segoe UI" w:cs="Segoe UI"/>
                <w:sz w:val="16"/>
              </w:rPr>
            </w:pPr>
            <w:r w:rsidRPr="0078177C">
              <w:rPr>
                <w:rFonts w:ascii="Segoe UI" w:hAnsi="Segoe UI" w:cs="Segoe UI"/>
                <w:sz w:val="16"/>
              </w:rPr>
              <w:t>ACTIVITY_NAME_INT</w:t>
            </w:r>
          </w:p>
        </w:tc>
        <w:tc>
          <w:tcPr>
            <w:tcW w:w="6804" w:type="dxa"/>
            <w:hideMark/>
          </w:tcPr>
          <w:p w14:paraId="328D9FF7" w14:textId="77777777" w:rsidR="0057093D" w:rsidRPr="0078177C" w:rsidRDefault="0057093D" w:rsidP="009F0A4E">
            <w:pPr>
              <w:jc w:val="both"/>
              <w:rPr>
                <w:rFonts w:ascii="Segoe UI" w:hAnsi="Segoe UI" w:cs="Segoe UI"/>
                <w:sz w:val="16"/>
              </w:rPr>
            </w:pPr>
            <w:r w:rsidRPr="0078177C">
              <w:rPr>
                <w:rFonts w:ascii="Segoe UI" w:hAnsi="Segoe UI" w:cs="Segoe UI"/>
                <w:sz w:val="16"/>
              </w:rPr>
              <w:t>Activity name categorized into numbers</w:t>
            </w:r>
          </w:p>
        </w:tc>
      </w:tr>
      <w:tr w:rsidR="0057093D" w:rsidRPr="0078177C" w14:paraId="3BECD476" w14:textId="77777777" w:rsidTr="39FCBD2A">
        <w:trPr>
          <w:trHeight w:val="241"/>
        </w:trPr>
        <w:tc>
          <w:tcPr>
            <w:tcW w:w="3120" w:type="dxa"/>
            <w:hideMark/>
          </w:tcPr>
          <w:p w14:paraId="406CB7B3" w14:textId="77777777" w:rsidR="0057093D" w:rsidRPr="0078177C" w:rsidRDefault="0057093D" w:rsidP="009F0A4E">
            <w:pPr>
              <w:jc w:val="both"/>
              <w:rPr>
                <w:rFonts w:ascii="Segoe UI" w:hAnsi="Segoe UI" w:cs="Segoe UI"/>
                <w:sz w:val="16"/>
              </w:rPr>
            </w:pPr>
            <w:r w:rsidRPr="0078177C">
              <w:rPr>
                <w:rFonts w:ascii="Segoe UI" w:hAnsi="Segoe UI" w:cs="Segoe UI"/>
                <w:sz w:val="16"/>
              </w:rPr>
              <w:t>SECTOR_NAME-INT</w:t>
            </w:r>
          </w:p>
        </w:tc>
        <w:tc>
          <w:tcPr>
            <w:tcW w:w="6804" w:type="dxa"/>
            <w:hideMark/>
          </w:tcPr>
          <w:p w14:paraId="25D01CC7" w14:textId="77777777" w:rsidR="0057093D" w:rsidRPr="0078177C" w:rsidRDefault="0057093D" w:rsidP="009F0A4E">
            <w:pPr>
              <w:jc w:val="both"/>
              <w:rPr>
                <w:rFonts w:ascii="Segoe UI" w:hAnsi="Segoe UI" w:cs="Segoe UI"/>
                <w:sz w:val="16"/>
              </w:rPr>
            </w:pPr>
            <w:r w:rsidRPr="0078177C">
              <w:rPr>
                <w:rFonts w:ascii="Segoe UI" w:hAnsi="Segoe UI" w:cs="Segoe UI"/>
                <w:sz w:val="16"/>
              </w:rPr>
              <w:t>Sector Name categorized into numbers</w:t>
            </w:r>
          </w:p>
        </w:tc>
      </w:tr>
      <w:tr w:rsidR="0057093D" w:rsidRPr="0078177C" w14:paraId="2512AA55" w14:textId="77777777" w:rsidTr="39FCBD2A">
        <w:trPr>
          <w:trHeight w:val="240"/>
        </w:trPr>
        <w:tc>
          <w:tcPr>
            <w:tcW w:w="3120" w:type="dxa"/>
            <w:hideMark/>
          </w:tcPr>
          <w:p w14:paraId="079F885D" w14:textId="77777777" w:rsidR="0057093D" w:rsidRPr="0078177C" w:rsidRDefault="0057093D" w:rsidP="009F0A4E">
            <w:pPr>
              <w:jc w:val="both"/>
              <w:rPr>
                <w:rFonts w:ascii="Segoe UI" w:hAnsi="Segoe UI" w:cs="Segoe UI"/>
                <w:sz w:val="16"/>
              </w:rPr>
            </w:pPr>
            <w:r w:rsidRPr="0078177C">
              <w:rPr>
                <w:rFonts w:ascii="Segoe UI" w:hAnsi="Segoe UI" w:cs="Segoe UI"/>
                <w:sz w:val="16"/>
              </w:rPr>
              <w:t>LOAN_USE</w:t>
            </w:r>
          </w:p>
        </w:tc>
        <w:tc>
          <w:tcPr>
            <w:tcW w:w="6804" w:type="dxa"/>
            <w:hideMark/>
          </w:tcPr>
          <w:p w14:paraId="0E3F14EE" w14:textId="77777777" w:rsidR="0057093D" w:rsidRPr="0078177C" w:rsidRDefault="0057093D" w:rsidP="009F0A4E">
            <w:pPr>
              <w:jc w:val="both"/>
              <w:rPr>
                <w:rFonts w:ascii="Segoe UI" w:hAnsi="Segoe UI" w:cs="Segoe UI"/>
                <w:sz w:val="16"/>
              </w:rPr>
            </w:pPr>
            <w:r w:rsidRPr="0078177C">
              <w:rPr>
                <w:rFonts w:ascii="Segoe UI" w:hAnsi="Segoe UI" w:cs="Segoe UI"/>
                <w:sz w:val="16"/>
              </w:rPr>
              <w:t>Description about use of loan</w:t>
            </w:r>
          </w:p>
        </w:tc>
      </w:tr>
      <w:tr w:rsidR="0057093D" w:rsidRPr="0078177C" w14:paraId="4840FBFF" w14:textId="77777777" w:rsidTr="39FCBD2A">
        <w:trPr>
          <w:trHeight w:val="241"/>
        </w:trPr>
        <w:tc>
          <w:tcPr>
            <w:tcW w:w="3120" w:type="dxa"/>
            <w:hideMark/>
          </w:tcPr>
          <w:p w14:paraId="581D3760" w14:textId="77777777" w:rsidR="0057093D" w:rsidRPr="0078177C" w:rsidRDefault="0057093D" w:rsidP="009F0A4E">
            <w:pPr>
              <w:jc w:val="both"/>
              <w:rPr>
                <w:rFonts w:ascii="Segoe UI" w:hAnsi="Segoe UI" w:cs="Segoe UI"/>
                <w:sz w:val="16"/>
              </w:rPr>
            </w:pPr>
            <w:r w:rsidRPr="0078177C">
              <w:rPr>
                <w:rFonts w:ascii="Segoe UI" w:hAnsi="Segoe UI" w:cs="Segoe UI"/>
                <w:sz w:val="16"/>
              </w:rPr>
              <w:t>COUNTRY_CODE</w:t>
            </w:r>
          </w:p>
        </w:tc>
        <w:tc>
          <w:tcPr>
            <w:tcW w:w="6804" w:type="dxa"/>
            <w:hideMark/>
          </w:tcPr>
          <w:p w14:paraId="73E23610" w14:textId="77777777" w:rsidR="0057093D" w:rsidRPr="0078177C" w:rsidRDefault="0057093D" w:rsidP="009F0A4E">
            <w:pPr>
              <w:jc w:val="both"/>
              <w:rPr>
                <w:rFonts w:ascii="Segoe UI" w:hAnsi="Segoe UI" w:cs="Segoe UI"/>
                <w:sz w:val="16"/>
              </w:rPr>
            </w:pPr>
            <w:r w:rsidRPr="0078177C">
              <w:rPr>
                <w:rFonts w:ascii="Segoe UI" w:hAnsi="Segoe UI" w:cs="Segoe UI"/>
                <w:sz w:val="16"/>
              </w:rPr>
              <w:t>Country Code</w:t>
            </w:r>
          </w:p>
        </w:tc>
      </w:tr>
      <w:tr w:rsidR="0057093D" w:rsidRPr="0078177C" w14:paraId="28FBE9FC" w14:textId="77777777" w:rsidTr="39FCBD2A">
        <w:trPr>
          <w:trHeight w:val="241"/>
        </w:trPr>
        <w:tc>
          <w:tcPr>
            <w:tcW w:w="3120" w:type="dxa"/>
            <w:hideMark/>
          </w:tcPr>
          <w:p w14:paraId="00104CF8" w14:textId="77777777" w:rsidR="0057093D" w:rsidRPr="0078177C" w:rsidRDefault="0057093D" w:rsidP="009F0A4E">
            <w:pPr>
              <w:jc w:val="both"/>
              <w:rPr>
                <w:rFonts w:ascii="Segoe UI" w:hAnsi="Segoe UI" w:cs="Segoe UI"/>
                <w:sz w:val="16"/>
              </w:rPr>
            </w:pPr>
            <w:r w:rsidRPr="0078177C">
              <w:rPr>
                <w:rFonts w:ascii="Segoe UI" w:hAnsi="Segoe UI" w:cs="Segoe UI"/>
                <w:sz w:val="16"/>
              </w:rPr>
              <w:t>COUNTRY_NAME</w:t>
            </w:r>
          </w:p>
        </w:tc>
        <w:tc>
          <w:tcPr>
            <w:tcW w:w="6804" w:type="dxa"/>
            <w:hideMark/>
          </w:tcPr>
          <w:p w14:paraId="0C6565B8" w14:textId="77777777" w:rsidR="0057093D" w:rsidRPr="0078177C" w:rsidRDefault="0057093D" w:rsidP="009F0A4E">
            <w:pPr>
              <w:jc w:val="both"/>
              <w:rPr>
                <w:rFonts w:ascii="Segoe UI" w:hAnsi="Segoe UI" w:cs="Segoe UI"/>
                <w:sz w:val="16"/>
              </w:rPr>
            </w:pPr>
            <w:r w:rsidRPr="0078177C">
              <w:rPr>
                <w:rFonts w:ascii="Segoe UI" w:hAnsi="Segoe UI" w:cs="Segoe UI"/>
                <w:sz w:val="16"/>
              </w:rPr>
              <w:t>Country Name</w:t>
            </w:r>
          </w:p>
        </w:tc>
      </w:tr>
      <w:tr w:rsidR="0057093D" w:rsidRPr="0078177C" w14:paraId="637786B7" w14:textId="77777777" w:rsidTr="39FCBD2A">
        <w:trPr>
          <w:trHeight w:val="241"/>
        </w:trPr>
        <w:tc>
          <w:tcPr>
            <w:tcW w:w="3120" w:type="dxa"/>
            <w:hideMark/>
          </w:tcPr>
          <w:p w14:paraId="634C3B22" w14:textId="77777777" w:rsidR="0057093D" w:rsidRPr="0078177C" w:rsidRDefault="0057093D" w:rsidP="009F0A4E">
            <w:pPr>
              <w:jc w:val="both"/>
              <w:rPr>
                <w:rFonts w:ascii="Segoe UI" w:hAnsi="Segoe UI" w:cs="Segoe UI"/>
                <w:sz w:val="16"/>
              </w:rPr>
            </w:pPr>
            <w:r w:rsidRPr="0078177C">
              <w:rPr>
                <w:rFonts w:ascii="Segoe UI" w:hAnsi="Segoe UI" w:cs="Segoe UI"/>
                <w:sz w:val="16"/>
              </w:rPr>
              <w:t>COUNTRY_CODE_INT</w:t>
            </w:r>
          </w:p>
        </w:tc>
        <w:tc>
          <w:tcPr>
            <w:tcW w:w="6804" w:type="dxa"/>
            <w:hideMark/>
          </w:tcPr>
          <w:p w14:paraId="7E858620" w14:textId="77777777" w:rsidR="0057093D" w:rsidRPr="0078177C" w:rsidRDefault="0057093D" w:rsidP="009F0A4E">
            <w:pPr>
              <w:jc w:val="both"/>
              <w:rPr>
                <w:rFonts w:ascii="Segoe UI" w:hAnsi="Segoe UI" w:cs="Segoe UI"/>
                <w:sz w:val="16"/>
              </w:rPr>
            </w:pPr>
            <w:r w:rsidRPr="0078177C">
              <w:rPr>
                <w:rFonts w:ascii="Segoe UI" w:hAnsi="Segoe UI" w:cs="Segoe UI"/>
                <w:sz w:val="16"/>
              </w:rPr>
              <w:t>Country code categorized into Numbers</w:t>
            </w:r>
          </w:p>
        </w:tc>
      </w:tr>
      <w:tr w:rsidR="0057093D" w:rsidRPr="0078177C" w14:paraId="1DF889A9" w14:textId="77777777" w:rsidTr="39FCBD2A">
        <w:trPr>
          <w:trHeight w:val="241"/>
        </w:trPr>
        <w:tc>
          <w:tcPr>
            <w:tcW w:w="3120" w:type="dxa"/>
            <w:hideMark/>
          </w:tcPr>
          <w:p w14:paraId="7B77F584" w14:textId="77777777" w:rsidR="0057093D" w:rsidRPr="0078177C" w:rsidRDefault="0057093D" w:rsidP="009F0A4E">
            <w:pPr>
              <w:jc w:val="both"/>
              <w:rPr>
                <w:rFonts w:ascii="Segoe UI" w:hAnsi="Segoe UI" w:cs="Segoe UI"/>
                <w:sz w:val="16"/>
              </w:rPr>
            </w:pPr>
            <w:r w:rsidRPr="0078177C">
              <w:rPr>
                <w:rFonts w:ascii="Segoe UI" w:hAnsi="Segoe UI" w:cs="Segoe UI"/>
                <w:sz w:val="16"/>
              </w:rPr>
              <w:t>TOWN_NAME</w:t>
            </w:r>
          </w:p>
        </w:tc>
        <w:tc>
          <w:tcPr>
            <w:tcW w:w="6804" w:type="dxa"/>
            <w:hideMark/>
          </w:tcPr>
          <w:p w14:paraId="4412BD64" w14:textId="77777777" w:rsidR="0057093D" w:rsidRPr="0078177C" w:rsidRDefault="0057093D" w:rsidP="009F0A4E">
            <w:pPr>
              <w:jc w:val="both"/>
              <w:rPr>
                <w:rFonts w:ascii="Segoe UI" w:hAnsi="Segoe UI" w:cs="Segoe UI"/>
                <w:sz w:val="16"/>
              </w:rPr>
            </w:pPr>
            <w:r w:rsidRPr="0078177C">
              <w:rPr>
                <w:rFonts w:ascii="Segoe UI" w:hAnsi="Segoe UI" w:cs="Segoe UI"/>
                <w:sz w:val="16"/>
              </w:rPr>
              <w:t>Town Name</w:t>
            </w:r>
          </w:p>
        </w:tc>
      </w:tr>
      <w:tr w:rsidR="0057093D" w:rsidRPr="0078177C" w14:paraId="318E2BD4" w14:textId="77777777" w:rsidTr="39FCBD2A">
        <w:trPr>
          <w:trHeight w:val="241"/>
        </w:trPr>
        <w:tc>
          <w:tcPr>
            <w:tcW w:w="3120" w:type="dxa"/>
            <w:hideMark/>
          </w:tcPr>
          <w:p w14:paraId="62C5D42F" w14:textId="77777777" w:rsidR="0057093D" w:rsidRPr="0078177C" w:rsidRDefault="0057093D" w:rsidP="009F0A4E">
            <w:pPr>
              <w:jc w:val="both"/>
              <w:rPr>
                <w:rFonts w:ascii="Segoe UI" w:hAnsi="Segoe UI" w:cs="Segoe UI"/>
                <w:sz w:val="16"/>
              </w:rPr>
            </w:pPr>
            <w:r w:rsidRPr="0078177C">
              <w:rPr>
                <w:rFonts w:ascii="Segoe UI" w:hAnsi="Segoe UI" w:cs="Segoe UI"/>
                <w:sz w:val="16"/>
              </w:rPr>
              <w:t>CURRENCY_POLICY</w:t>
            </w:r>
          </w:p>
        </w:tc>
        <w:tc>
          <w:tcPr>
            <w:tcW w:w="6804" w:type="dxa"/>
            <w:hideMark/>
          </w:tcPr>
          <w:p w14:paraId="5A6A0D54" w14:textId="77777777" w:rsidR="0057093D" w:rsidRPr="0078177C" w:rsidRDefault="0057093D" w:rsidP="009F0A4E">
            <w:pPr>
              <w:jc w:val="both"/>
              <w:rPr>
                <w:rFonts w:ascii="Segoe UI" w:hAnsi="Segoe UI" w:cs="Segoe UI"/>
                <w:sz w:val="16"/>
              </w:rPr>
            </w:pPr>
            <w:r w:rsidRPr="0078177C">
              <w:rPr>
                <w:rFonts w:ascii="Segoe UI" w:hAnsi="Segoe UI" w:cs="Segoe UI"/>
                <w:sz w:val="16"/>
              </w:rPr>
              <w:t>currency policy whether forex fluctuation risk is shared or standard</w:t>
            </w:r>
          </w:p>
        </w:tc>
      </w:tr>
      <w:tr w:rsidR="0057093D" w:rsidRPr="0078177C" w14:paraId="251A7912" w14:textId="77777777" w:rsidTr="39FCBD2A">
        <w:trPr>
          <w:trHeight w:val="231"/>
        </w:trPr>
        <w:tc>
          <w:tcPr>
            <w:tcW w:w="3120" w:type="dxa"/>
            <w:hideMark/>
          </w:tcPr>
          <w:p w14:paraId="36343577" w14:textId="1C9CE28F" w:rsidR="0057093D" w:rsidRPr="0078177C" w:rsidRDefault="0057093D" w:rsidP="009F0A4E">
            <w:pPr>
              <w:jc w:val="both"/>
              <w:rPr>
                <w:rFonts w:ascii="Segoe UI" w:hAnsi="Segoe UI" w:cs="Segoe UI"/>
                <w:sz w:val="16"/>
              </w:rPr>
            </w:pPr>
            <w:r w:rsidRPr="0078177C">
              <w:rPr>
                <w:rFonts w:ascii="Segoe UI" w:hAnsi="Segoe UI" w:cs="Segoe UI"/>
                <w:sz w:val="16"/>
              </w:rPr>
              <w:t>CURRENCY_EXCHANGE_COVER</w:t>
            </w:r>
            <w:r w:rsidR="00C30D02">
              <w:rPr>
                <w:rFonts w:ascii="Segoe UI" w:hAnsi="Segoe UI" w:cs="Segoe UI"/>
                <w:sz w:val="16"/>
              </w:rPr>
              <w:t>AGERATE</w:t>
            </w:r>
          </w:p>
        </w:tc>
        <w:tc>
          <w:tcPr>
            <w:tcW w:w="6804" w:type="dxa"/>
            <w:hideMark/>
          </w:tcPr>
          <w:p w14:paraId="0BF3DAB8" w14:textId="425AFDBA" w:rsidR="0057093D" w:rsidRPr="0078177C" w:rsidRDefault="0057093D" w:rsidP="009F0A4E">
            <w:pPr>
              <w:jc w:val="both"/>
              <w:rPr>
                <w:rFonts w:ascii="Segoe UI" w:hAnsi="Segoe UI" w:cs="Segoe UI"/>
                <w:sz w:val="16"/>
              </w:rPr>
            </w:pPr>
            <w:r w:rsidRPr="0078177C">
              <w:rPr>
                <w:rFonts w:ascii="Segoe UI" w:hAnsi="Segoe UI" w:cs="Segoe UI"/>
                <w:sz w:val="16"/>
              </w:rPr>
              <w:t xml:space="preserve">% </w:t>
            </w:r>
            <w:r w:rsidR="00A0340B" w:rsidRPr="0078177C">
              <w:rPr>
                <w:rFonts w:ascii="Segoe UI" w:hAnsi="Segoe UI" w:cs="Segoe UI"/>
                <w:sz w:val="16"/>
              </w:rPr>
              <w:t>Of</w:t>
            </w:r>
            <w:r w:rsidRPr="0078177C">
              <w:rPr>
                <w:rFonts w:ascii="Segoe UI" w:hAnsi="Segoe UI" w:cs="Segoe UI"/>
                <w:sz w:val="16"/>
              </w:rPr>
              <w:t xml:space="preserve"> Forex fluctuation risk shared between field partner &amp; lenders</w:t>
            </w:r>
          </w:p>
        </w:tc>
      </w:tr>
      <w:tr w:rsidR="0057093D" w:rsidRPr="0078177C" w14:paraId="6242C73A" w14:textId="77777777" w:rsidTr="39FCBD2A">
        <w:trPr>
          <w:trHeight w:val="241"/>
        </w:trPr>
        <w:tc>
          <w:tcPr>
            <w:tcW w:w="3120" w:type="dxa"/>
            <w:hideMark/>
          </w:tcPr>
          <w:p w14:paraId="03A3722C" w14:textId="77777777" w:rsidR="0057093D" w:rsidRPr="0078177C" w:rsidRDefault="0057093D" w:rsidP="009F0A4E">
            <w:pPr>
              <w:jc w:val="both"/>
              <w:rPr>
                <w:rFonts w:ascii="Segoe UI" w:hAnsi="Segoe UI" w:cs="Segoe UI"/>
                <w:sz w:val="16"/>
              </w:rPr>
            </w:pPr>
            <w:r w:rsidRPr="0078177C">
              <w:rPr>
                <w:rFonts w:ascii="Segoe UI" w:hAnsi="Segoe UI" w:cs="Segoe UI"/>
                <w:sz w:val="16"/>
              </w:rPr>
              <w:t>PARTNER_ID</w:t>
            </w:r>
          </w:p>
        </w:tc>
        <w:tc>
          <w:tcPr>
            <w:tcW w:w="6804" w:type="dxa"/>
            <w:hideMark/>
          </w:tcPr>
          <w:p w14:paraId="305FB22A" w14:textId="77777777" w:rsidR="0057093D" w:rsidRPr="0078177C" w:rsidRDefault="0057093D" w:rsidP="009F0A4E">
            <w:pPr>
              <w:jc w:val="both"/>
              <w:rPr>
                <w:rFonts w:ascii="Segoe UI" w:hAnsi="Segoe UI" w:cs="Segoe UI"/>
                <w:sz w:val="16"/>
              </w:rPr>
            </w:pPr>
            <w:r w:rsidRPr="0078177C">
              <w:rPr>
                <w:rFonts w:ascii="Segoe UI" w:hAnsi="Segoe UI" w:cs="Segoe UI"/>
                <w:sz w:val="16"/>
              </w:rPr>
              <w:t>Field partner ID</w:t>
            </w:r>
          </w:p>
        </w:tc>
      </w:tr>
      <w:tr w:rsidR="0057093D" w:rsidRPr="0078177C" w14:paraId="7694E9CC" w14:textId="77777777" w:rsidTr="39FCBD2A">
        <w:trPr>
          <w:trHeight w:val="241"/>
        </w:trPr>
        <w:tc>
          <w:tcPr>
            <w:tcW w:w="3120" w:type="dxa"/>
            <w:hideMark/>
          </w:tcPr>
          <w:p w14:paraId="36E1F155" w14:textId="77777777" w:rsidR="0057093D" w:rsidRPr="0078177C" w:rsidRDefault="0057093D" w:rsidP="009F0A4E">
            <w:pPr>
              <w:jc w:val="both"/>
              <w:rPr>
                <w:rFonts w:ascii="Segoe UI" w:hAnsi="Segoe UI" w:cs="Segoe UI"/>
                <w:sz w:val="16"/>
              </w:rPr>
            </w:pPr>
            <w:r w:rsidRPr="0078177C">
              <w:rPr>
                <w:rFonts w:ascii="Segoe UI" w:hAnsi="Segoe UI" w:cs="Segoe UI"/>
                <w:sz w:val="16"/>
              </w:rPr>
              <w:t>POSTED_TIME</w:t>
            </w:r>
          </w:p>
        </w:tc>
        <w:tc>
          <w:tcPr>
            <w:tcW w:w="6804" w:type="dxa"/>
            <w:hideMark/>
          </w:tcPr>
          <w:p w14:paraId="14F42DFC" w14:textId="77777777" w:rsidR="0057093D" w:rsidRPr="0078177C" w:rsidRDefault="0057093D" w:rsidP="009F0A4E">
            <w:pPr>
              <w:jc w:val="both"/>
              <w:rPr>
                <w:rFonts w:ascii="Segoe UI" w:hAnsi="Segoe UI" w:cs="Segoe UI"/>
                <w:sz w:val="16"/>
              </w:rPr>
            </w:pPr>
            <w:r w:rsidRPr="0078177C">
              <w:rPr>
                <w:rFonts w:ascii="Segoe UI" w:hAnsi="Segoe UI" w:cs="Segoe UI"/>
                <w:sz w:val="16"/>
              </w:rPr>
              <w:t>Loan posted time in Kiva portal for fund raising</w:t>
            </w:r>
          </w:p>
        </w:tc>
      </w:tr>
      <w:tr w:rsidR="0057093D" w:rsidRPr="0078177C" w14:paraId="151D8137" w14:textId="77777777" w:rsidTr="39FCBD2A">
        <w:trPr>
          <w:trHeight w:val="241"/>
        </w:trPr>
        <w:tc>
          <w:tcPr>
            <w:tcW w:w="3120" w:type="dxa"/>
            <w:hideMark/>
          </w:tcPr>
          <w:p w14:paraId="49DA1B5D" w14:textId="77777777" w:rsidR="0057093D" w:rsidRPr="0078177C" w:rsidRDefault="0057093D" w:rsidP="009F0A4E">
            <w:pPr>
              <w:jc w:val="both"/>
              <w:rPr>
                <w:rFonts w:ascii="Segoe UI" w:hAnsi="Segoe UI" w:cs="Segoe UI"/>
                <w:sz w:val="16"/>
              </w:rPr>
            </w:pPr>
            <w:r w:rsidRPr="0078177C">
              <w:rPr>
                <w:rFonts w:ascii="Segoe UI" w:hAnsi="Segoe UI" w:cs="Segoe UI"/>
                <w:sz w:val="16"/>
              </w:rPr>
              <w:t>PLANNED_EXPIRATION_TIME</w:t>
            </w:r>
          </w:p>
        </w:tc>
        <w:tc>
          <w:tcPr>
            <w:tcW w:w="6804" w:type="dxa"/>
            <w:hideMark/>
          </w:tcPr>
          <w:p w14:paraId="4F589A1F" w14:textId="77777777" w:rsidR="0057093D" w:rsidRPr="0078177C" w:rsidRDefault="0057093D" w:rsidP="009F0A4E">
            <w:pPr>
              <w:jc w:val="both"/>
              <w:rPr>
                <w:rFonts w:ascii="Segoe UI" w:hAnsi="Segoe UI" w:cs="Segoe UI"/>
                <w:sz w:val="16"/>
              </w:rPr>
            </w:pPr>
            <w:r w:rsidRPr="0078177C">
              <w:rPr>
                <w:rFonts w:ascii="Segoe UI" w:hAnsi="Segoe UI" w:cs="Segoe UI"/>
                <w:sz w:val="16"/>
              </w:rPr>
              <w:t>expiration time of the loan</w:t>
            </w:r>
          </w:p>
        </w:tc>
      </w:tr>
      <w:tr w:rsidR="0057093D" w:rsidRPr="0078177C" w14:paraId="75A21CB3" w14:textId="77777777" w:rsidTr="39FCBD2A">
        <w:trPr>
          <w:trHeight w:val="241"/>
        </w:trPr>
        <w:tc>
          <w:tcPr>
            <w:tcW w:w="3120" w:type="dxa"/>
            <w:hideMark/>
          </w:tcPr>
          <w:p w14:paraId="27F2C850" w14:textId="77777777" w:rsidR="0057093D" w:rsidRPr="0078177C" w:rsidRDefault="0057093D" w:rsidP="009F0A4E">
            <w:pPr>
              <w:jc w:val="both"/>
              <w:rPr>
                <w:rFonts w:ascii="Segoe UI" w:hAnsi="Segoe UI" w:cs="Segoe UI"/>
                <w:sz w:val="16"/>
              </w:rPr>
            </w:pPr>
            <w:r w:rsidRPr="0078177C">
              <w:rPr>
                <w:rFonts w:ascii="Segoe UI" w:hAnsi="Segoe UI" w:cs="Segoe UI"/>
                <w:sz w:val="16"/>
              </w:rPr>
              <w:t>DISBURSE_TIME</w:t>
            </w:r>
          </w:p>
        </w:tc>
        <w:tc>
          <w:tcPr>
            <w:tcW w:w="6804" w:type="dxa"/>
            <w:hideMark/>
          </w:tcPr>
          <w:p w14:paraId="27FB7AC8" w14:textId="77777777" w:rsidR="0057093D" w:rsidRPr="0078177C" w:rsidRDefault="0057093D" w:rsidP="009F0A4E">
            <w:pPr>
              <w:jc w:val="both"/>
              <w:rPr>
                <w:rFonts w:ascii="Segoe UI" w:hAnsi="Segoe UI" w:cs="Segoe UI"/>
                <w:sz w:val="16"/>
              </w:rPr>
            </w:pPr>
            <w:r w:rsidRPr="0078177C">
              <w:rPr>
                <w:rFonts w:ascii="Segoe UI" w:hAnsi="Segoe UI" w:cs="Segoe UI"/>
                <w:sz w:val="16"/>
              </w:rPr>
              <w:t>Disbursed time of the loan</w:t>
            </w:r>
          </w:p>
        </w:tc>
      </w:tr>
      <w:tr w:rsidR="0057093D" w:rsidRPr="0078177C" w14:paraId="008D54BD" w14:textId="77777777" w:rsidTr="39FCBD2A">
        <w:trPr>
          <w:trHeight w:val="241"/>
        </w:trPr>
        <w:tc>
          <w:tcPr>
            <w:tcW w:w="3120" w:type="dxa"/>
            <w:hideMark/>
          </w:tcPr>
          <w:p w14:paraId="6733FB42" w14:textId="77777777" w:rsidR="0057093D" w:rsidRPr="0078177C" w:rsidRDefault="0057093D" w:rsidP="009F0A4E">
            <w:pPr>
              <w:jc w:val="both"/>
              <w:rPr>
                <w:rFonts w:ascii="Segoe UI" w:hAnsi="Segoe UI" w:cs="Segoe UI"/>
                <w:sz w:val="16"/>
              </w:rPr>
            </w:pPr>
            <w:r w:rsidRPr="0078177C">
              <w:rPr>
                <w:rFonts w:ascii="Segoe UI" w:hAnsi="Segoe UI" w:cs="Segoe UI"/>
                <w:sz w:val="16"/>
              </w:rPr>
              <w:t>RAISED_TIME</w:t>
            </w:r>
          </w:p>
        </w:tc>
        <w:tc>
          <w:tcPr>
            <w:tcW w:w="6804" w:type="dxa"/>
            <w:hideMark/>
          </w:tcPr>
          <w:p w14:paraId="503AF31C" w14:textId="77777777" w:rsidR="0057093D" w:rsidRPr="0078177C" w:rsidRDefault="0057093D" w:rsidP="009F0A4E">
            <w:pPr>
              <w:jc w:val="both"/>
              <w:rPr>
                <w:rFonts w:ascii="Segoe UI" w:hAnsi="Segoe UI" w:cs="Segoe UI"/>
                <w:sz w:val="16"/>
              </w:rPr>
            </w:pPr>
            <w:r w:rsidRPr="0078177C">
              <w:rPr>
                <w:rFonts w:ascii="Segoe UI" w:hAnsi="Segoe UI" w:cs="Segoe UI"/>
                <w:sz w:val="16"/>
              </w:rPr>
              <w:t>Loan application raised time</w:t>
            </w:r>
          </w:p>
        </w:tc>
      </w:tr>
      <w:tr w:rsidR="0057093D" w:rsidRPr="0078177C" w14:paraId="1D1E72CA" w14:textId="77777777" w:rsidTr="39FCBD2A">
        <w:trPr>
          <w:trHeight w:val="241"/>
        </w:trPr>
        <w:tc>
          <w:tcPr>
            <w:tcW w:w="3120" w:type="dxa"/>
            <w:hideMark/>
          </w:tcPr>
          <w:p w14:paraId="48F888C9" w14:textId="77777777" w:rsidR="0057093D" w:rsidRPr="0078177C" w:rsidRDefault="0057093D" w:rsidP="009F0A4E">
            <w:pPr>
              <w:jc w:val="both"/>
              <w:rPr>
                <w:rFonts w:ascii="Segoe UI" w:hAnsi="Segoe UI" w:cs="Segoe UI"/>
                <w:sz w:val="16"/>
              </w:rPr>
            </w:pPr>
            <w:r w:rsidRPr="0078177C">
              <w:rPr>
                <w:rFonts w:ascii="Segoe UI" w:hAnsi="Segoe UI" w:cs="Segoe UI"/>
                <w:sz w:val="16"/>
              </w:rPr>
              <w:t>LENDER_TERM</w:t>
            </w:r>
          </w:p>
        </w:tc>
        <w:tc>
          <w:tcPr>
            <w:tcW w:w="6804" w:type="dxa"/>
            <w:hideMark/>
          </w:tcPr>
          <w:p w14:paraId="01A474B8" w14:textId="77777777" w:rsidR="0057093D" w:rsidRPr="0078177C" w:rsidRDefault="0057093D" w:rsidP="009F0A4E">
            <w:pPr>
              <w:jc w:val="both"/>
              <w:rPr>
                <w:rFonts w:ascii="Segoe UI" w:hAnsi="Segoe UI" w:cs="Segoe UI"/>
                <w:sz w:val="16"/>
              </w:rPr>
            </w:pPr>
            <w:r w:rsidRPr="0078177C">
              <w:rPr>
                <w:rFonts w:ascii="Segoe UI" w:hAnsi="Segoe UI" w:cs="Segoe UI"/>
                <w:sz w:val="16"/>
              </w:rPr>
              <w:t>Lender terms</w:t>
            </w:r>
          </w:p>
        </w:tc>
      </w:tr>
      <w:tr w:rsidR="0057093D" w:rsidRPr="0078177C" w14:paraId="1AD40244" w14:textId="77777777" w:rsidTr="39FCBD2A">
        <w:trPr>
          <w:trHeight w:val="241"/>
        </w:trPr>
        <w:tc>
          <w:tcPr>
            <w:tcW w:w="3120" w:type="dxa"/>
            <w:hideMark/>
          </w:tcPr>
          <w:p w14:paraId="34266ED9" w14:textId="77777777" w:rsidR="0057093D" w:rsidRPr="0078177C" w:rsidRDefault="0057093D" w:rsidP="009F0A4E">
            <w:pPr>
              <w:jc w:val="both"/>
              <w:rPr>
                <w:rFonts w:ascii="Segoe UI" w:hAnsi="Segoe UI" w:cs="Segoe UI"/>
                <w:sz w:val="16"/>
              </w:rPr>
            </w:pPr>
            <w:r w:rsidRPr="0078177C">
              <w:rPr>
                <w:rFonts w:ascii="Segoe UI" w:hAnsi="Segoe UI" w:cs="Segoe UI"/>
                <w:sz w:val="16"/>
              </w:rPr>
              <w:t>NUM_LENDERS_TOTAL</w:t>
            </w:r>
          </w:p>
        </w:tc>
        <w:tc>
          <w:tcPr>
            <w:tcW w:w="6804" w:type="dxa"/>
            <w:hideMark/>
          </w:tcPr>
          <w:p w14:paraId="41775A67" w14:textId="77777777" w:rsidR="0057093D" w:rsidRPr="0078177C" w:rsidRDefault="0057093D" w:rsidP="009F0A4E">
            <w:pPr>
              <w:jc w:val="both"/>
              <w:rPr>
                <w:rFonts w:ascii="Segoe UI" w:hAnsi="Segoe UI" w:cs="Segoe UI"/>
                <w:sz w:val="16"/>
              </w:rPr>
            </w:pPr>
            <w:r w:rsidRPr="0078177C">
              <w:rPr>
                <w:rFonts w:ascii="Segoe UI" w:hAnsi="Segoe UI" w:cs="Segoe UI"/>
                <w:sz w:val="16"/>
              </w:rPr>
              <w:t>Total number of lenders for a given loan</w:t>
            </w:r>
          </w:p>
        </w:tc>
      </w:tr>
      <w:tr w:rsidR="0057093D" w:rsidRPr="0078177C" w14:paraId="538533CB" w14:textId="77777777" w:rsidTr="39FCBD2A">
        <w:trPr>
          <w:trHeight w:val="241"/>
        </w:trPr>
        <w:tc>
          <w:tcPr>
            <w:tcW w:w="3120" w:type="dxa"/>
            <w:hideMark/>
          </w:tcPr>
          <w:p w14:paraId="5267A898" w14:textId="77777777" w:rsidR="0057093D" w:rsidRPr="0078177C" w:rsidRDefault="0057093D" w:rsidP="009F0A4E">
            <w:pPr>
              <w:jc w:val="both"/>
              <w:rPr>
                <w:rFonts w:ascii="Segoe UI" w:hAnsi="Segoe UI" w:cs="Segoe UI"/>
                <w:sz w:val="16"/>
              </w:rPr>
            </w:pPr>
            <w:r w:rsidRPr="0078177C">
              <w:rPr>
                <w:rFonts w:ascii="Segoe UI" w:hAnsi="Segoe UI" w:cs="Segoe UI"/>
                <w:sz w:val="16"/>
              </w:rPr>
              <w:t>NUM_JOURNAL_ENTRIES</w:t>
            </w:r>
          </w:p>
        </w:tc>
        <w:tc>
          <w:tcPr>
            <w:tcW w:w="6804" w:type="dxa"/>
            <w:hideMark/>
          </w:tcPr>
          <w:p w14:paraId="6DBBAA67" w14:textId="77777777" w:rsidR="0057093D" w:rsidRPr="0078177C" w:rsidRDefault="0057093D" w:rsidP="009F0A4E">
            <w:pPr>
              <w:jc w:val="both"/>
              <w:rPr>
                <w:rFonts w:ascii="Segoe UI" w:hAnsi="Segoe UI" w:cs="Segoe UI"/>
                <w:sz w:val="16"/>
              </w:rPr>
            </w:pPr>
            <w:r w:rsidRPr="0078177C">
              <w:rPr>
                <w:rFonts w:ascii="Segoe UI" w:hAnsi="Segoe UI" w:cs="Segoe UI"/>
                <w:sz w:val="16"/>
              </w:rPr>
              <w:t>Number of journal entries for a loan</w:t>
            </w:r>
          </w:p>
        </w:tc>
      </w:tr>
      <w:tr w:rsidR="0057093D" w:rsidRPr="0078177C" w14:paraId="403D8196" w14:textId="77777777" w:rsidTr="39FCBD2A">
        <w:trPr>
          <w:trHeight w:val="241"/>
        </w:trPr>
        <w:tc>
          <w:tcPr>
            <w:tcW w:w="3120" w:type="dxa"/>
            <w:hideMark/>
          </w:tcPr>
          <w:p w14:paraId="3820CEAF" w14:textId="77777777" w:rsidR="0057093D" w:rsidRPr="0078177C" w:rsidRDefault="0057093D" w:rsidP="009F0A4E">
            <w:pPr>
              <w:jc w:val="both"/>
              <w:rPr>
                <w:rFonts w:ascii="Segoe UI" w:hAnsi="Segoe UI" w:cs="Segoe UI"/>
                <w:sz w:val="16"/>
              </w:rPr>
            </w:pPr>
            <w:r w:rsidRPr="0078177C">
              <w:rPr>
                <w:rFonts w:ascii="Segoe UI" w:hAnsi="Segoe UI" w:cs="Segoe UI"/>
                <w:sz w:val="16"/>
              </w:rPr>
              <w:t>NUM_BULK_ENTRIES</w:t>
            </w:r>
          </w:p>
        </w:tc>
        <w:tc>
          <w:tcPr>
            <w:tcW w:w="6804" w:type="dxa"/>
            <w:hideMark/>
          </w:tcPr>
          <w:p w14:paraId="5DA5E48B" w14:textId="77369198" w:rsidR="0057093D" w:rsidRPr="0078177C" w:rsidRDefault="26E49EE7" w:rsidP="39FCBD2A">
            <w:pPr>
              <w:jc w:val="both"/>
              <w:rPr>
                <w:rFonts w:ascii="Segoe UI" w:hAnsi="Segoe UI" w:cs="Segoe UI"/>
                <w:sz w:val="16"/>
                <w:szCs w:val="16"/>
              </w:rPr>
            </w:pPr>
            <w:r w:rsidRPr="39FCBD2A">
              <w:rPr>
                <w:rFonts w:ascii="Segoe UI" w:hAnsi="Segoe UI" w:cs="Segoe UI"/>
                <w:sz w:val="16"/>
                <w:szCs w:val="16"/>
              </w:rPr>
              <w:t>No</w:t>
            </w:r>
            <w:r w:rsidR="34800F5E" w:rsidRPr="39FCBD2A">
              <w:rPr>
                <w:rFonts w:ascii="Segoe UI" w:hAnsi="Segoe UI" w:cs="Segoe UI"/>
                <w:sz w:val="16"/>
                <w:szCs w:val="16"/>
              </w:rPr>
              <w:t xml:space="preserve">. </w:t>
            </w:r>
            <w:r w:rsidRPr="39FCBD2A">
              <w:rPr>
                <w:rFonts w:ascii="Segoe UI" w:hAnsi="Segoe UI" w:cs="Segoe UI"/>
                <w:sz w:val="16"/>
                <w:szCs w:val="16"/>
              </w:rPr>
              <w:t>of bulk entries for a loan</w:t>
            </w:r>
          </w:p>
        </w:tc>
      </w:tr>
      <w:tr w:rsidR="0057093D" w:rsidRPr="0078177C" w14:paraId="791AD540" w14:textId="77777777" w:rsidTr="39FCBD2A">
        <w:trPr>
          <w:trHeight w:val="241"/>
        </w:trPr>
        <w:tc>
          <w:tcPr>
            <w:tcW w:w="3120" w:type="dxa"/>
            <w:hideMark/>
          </w:tcPr>
          <w:p w14:paraId="12A13036" w14:textId="77777777" w:rsidR="0057093D" w:rsidRPr="0078177C" w:rsidRDefault="0057093D" w:rsidP="009F0A4E">
            <w:pPr>
              <w:jc w:val="both"/>
              <w:rPr>
                <w:rFonts w:ascii="Segoe UI" w:hAnsi="Segoe UI" w:cs="Segoe UI"/>
                <w:sz w:val="16"/>
              </w:rPr>
            </w:pPr>
            <w:r w:rsidRPr="0078177C">
              <w:rPr>
                <w:rFonts w:ascii="Segoe UI" w:hAnsi="Segoe UI" w:cs="Segoe UI"/>
                <w:sz w:val="16"/>
              </w:rPr>
              <w:t>BORROWER_GENDERS</w:t>
            </w:r>
          </w:p>
        </w:tc>
        <w:tc>
          <w:tcPr>
            <w:tcW w:w="6804" w:type="dxa"/>
            <w:hideMark/>
          </w:tcPr>
          <w:p w14:paraId="4CC33D7D" w14:textId="77777777" w:rsidR="0057093D" w:rsidRPr="0078177C" w:rsidRDefault="0057093D" w:rsidP="009F0A4E">
            <w:pPr>
              <w:jc w:val="both"/>
              <w:rPr>
                <w:rFonts w:ascii="Segoe UI" w:hAnsi="Segoe UI" w:cs="Segoe UI"/>
                <w:sz w:val="16"/>
              </w:rPr>
            </w:pPr>
            <w:r w:rsidRPr="0078177C">
              <w:rPr>
                <w:rFonts w:ascii="Segoe UI" w:hAnsi="Segoe UI" w:cs="Segoe UI"/>
                <w:sz w:val="16"/>
              </w:rPr>
              <w:t>Gender of the borrower</w:t>
            </w:r>
          </w:p>
        </w:tc>
      </w:tr>
      <w:tr w:rsidR="0057093D" w:rsidRPr="0078177C" w14:paraId="5B9C00F8" w14:textId="77777777" w:rsidTr="39FCBD2A">
        <w:trPr>
          <w:trHeight w:val="241"/>
        </w:trPr>
        <w:tc>
          <w:tcPr>
            <w:tcW w:w="3120" w:type="dxa"/>
            <w:hideMark/>
          </w:tcPr>
          <w:p w14:paraId="1573E739" w14:textId="77777777" w:rsidR="0057093D" w:rsidRPr="0078177C" w:rsidRDefault="0057093D" w:rsidP="009F0A4E">
            <w:pPr>
              <w:jc w:val="both"/>
              <w:rPr>
                <w:rFonts w:ascii="Segoe UI" w:hAnsi="Segoe UI" w:cs="Segoe UI"/>
                <w:sz w:val="16"/>
              </w:rPr>
            </w:pPr>
            <w:r w:rsidRPr="0078177C">
              <w:rPr>
                <w:rFonts w:ascii="Segoe UI" w:hAnsi="Segoe UI" w:cs="Segoe UI"/>
                <w:sz w:val="16"/>
              </w:rPr>
              <w:t>REPAYMENT_INTERVAL</w:t>
            </w:r>
          </w:p>
        </w:tc>
        <w:tc>
          <w:tcPr>
            <w:tcW w:w="6804" w:type="dxa"/>
            <w:hideMark/>
          </w:tcPr>
          <w:p w14:paraId="1A7A29A3" w14:textId="77777777" w:rsidR="0057093D" w:rsidRPr="0078177C" w:rsidRDefault="0057093D" w:rsidP="009F0A4E">
            <w:pPr>
              <w:jc w:val="both"/>
              <w:rPr>
                <w:rFonts w:ascii="Segoe UI" w:hAnsi="Segoe UI" w:cs="Segoe UI"/>
                <w:sz w:val="16"/>
              </w:rPr>
            </w:pPr>
            <w:r w:rsidRPr="0078177C">
              <w:rPr>
                <w:rFonts w:ascii="Segoe UI" w:hAnsi="Segoe UI" w:cs="Segoe UI"/>
                <w:sz w:val="16"/>
              </w:rPr>
              <w:t>Repayment schedule</w:t>
            </w:r>
          </w:p>
        </w:tc>
      </w:tr>
      <w:tr w:rsidR="0057093D" w:rsidRPr="0078177C" w14:paraId="31C6E349" w14:textId="77777777" w:rsidTr="39FCBD2A">
        <w:trPr>
          <w:trHeight w:val="241"/>
        </w:trPr>
        <w:tc>
          <w:tcPr>
            <w:tcW w:w="3120" w:type="dxa"/>
            <w:hideMark/>
          </w:tcPr>
          <w:p w14:paraId="0ADE1120" w14:textId="77777777" w:rsidR="0057093D" w:rsidRPr="0078177C" w:rsidRDefault="0057093D" w:rsidP="009F0A4E">
            <w:pPr>
              <w:jc w:val="both"/>
              <w:rPr>
                <w:rFonts w:ascii="Segoe UI" w:hAnsi="Segoe UI" w:cs="Segoe UI"/>
                <w:sz w:val="16"/>
              </w:rPr>
            </w:pPr>
            <w:r w:rsidRPr="0078177C">
              <w:rPr>
                <w:rFonts w:ascii="Segoe UI" w:hAnsi="Segoe UI" w:cs="Segoe UI"/>
                <w:sz w:val="16"/>
              </w:rPr>
              <w:t>DISTRIBUTION_MODEL</w:t>
            </w:r>
          </w:p>
        </w:tc>
        <w:tc>
          <w:tcPr>
            <w:tcW w:w="6804" w:type="dxa"/>
            <w:hideMark/>
          </w:tcPr>
          <w:p w14:paraId="0443A2BD" w14:textId="77777777" w:rsidR="0057093D" w:rsidRPr="0078177C" w:rsidRDefault="0057093D" w:rsidP="009F0A4E">
            <w:pPr>
              <w:jc w:val="both"/>
              <w:rPr>
                <w:rFonts w:ascii="Segoe UI" w:hAnsi="Segoe UI" w:cs="Segoe UI"/>
                <w:sz w:val="16"/>
              </w:rPr>
            </w:pPr>
            <w:r w:rsidRPr="0078177C">
              <w:rPr>
                <w:rFonts w:ascii="Segoe UI" w:hAnsi="Segoe UI" w:cs="Segoe UI"/>
                <w:sz w:val="16"/>
              </w:rPr>
              <w:t>Loan distribution model whether it is Direct or through field partner</w:t>
            </w:r>
          </w:p>
        </w:tc>
      </w:tr>
      <w:tr w:rsidR="0057093D" w:rsidRPr="0078177C" w14:paraId="19891CCD" w14:textId="77777777" w:rsidTr="39FCBD2A">
        <w:trPr>
          <w:trHeight w:val="241"/>
        </w:trPr>
        <w:tc>
          <w:tcPr>
            <w:tcW w:w="3120" w:type="dxa"/>
            <w:hideMark/>
          </w:tcPr>
          <w:p w14:paraId="360A2AF5" w14:textId="77777777" w:rsidR="0057093D" w:rsidRPr="0078177C" w:rsidRDefault="0057093D" w:rsidP="009F0A4E">
            <w:pPr>
              <w:jc w:val="both"/>
              <w:rPr>
                <w:rFonts w:ascii="Segoe UI" w:hAnsi="Segoe UI" w:cs="Segoe UI"/>
                <w:sz w:val="16"/>
              </w:rPr>
            </w:pPr>
            <w:r w:rsidRPr="0078177C">
              <w:rPr>
                <w:rFonts w:ascii="Segoe UI" w:hAnsi="Segoe UI" w:cs="Segoe UI"/>
                <w:sz w:val="16"/>
              </w:rPr>
              <w:t>BORROWER_NAMES</w:t>
            </w:r>
          </w:p>
        </w:tc>
        <w:tc>
          <w:tcPr>
            <w:tcW w:w="6804" w:type="dxa"/>
            <w:hideMark/>
          </w:tcPr>
          <w:p w14:paraId="3F1EBEC3" w14:textId="77777777" w:rsidR="0057093D" w:rsidRPr="0078177C" w:rsidRDefault="0057093D" w:rsidP="009F0A4E">
            <w:pPr>
              <w:jc w:val="both"/>
              <w:rPr>
                <w:rFonts w:ascii="Segoe UI" w:hAnsi="Segoe UI" w:cs="Segoe UI"/>
                <w:sz w:val="16"/>
              </w:rPr>
            </w:pPr>
            <w:r w:rsidRPr="0078177C">
              <w:rPr>
                <w:rFonts w:ascii="Segoe UI" w:hAnsi="Segoe UI" w:cs="Segoe UI"/>
                <w:sz w:val="16"/>
              </w:rPr>
              <w:t>names of borrowers</w:t>
            </w:r>
          </w:p>
        </w:tc>
      </w:tr>
      <w:tr w:rsidR="0057093D" w:rsidRPr="0078177C" w14:paraId="25F1E227" w14:textId="77777777" w:rsidTr="39FCBD2A">
        <w:trPr>
          <w:trHeight w:val="241"/>
        </w:trPr>
        <w:tc>
          <w:tcPr>
            <w:tcW w:w="3120" w:type="dxa"/>
            <w:hideMark/>
          </w:tcPr>
          <w:p w14:paraId="3C22B5C5" w14:textId="77777777" w:rsidR="0057093D" w:rsidRPr="0078177C" w:rsidRDefault="0057093D" w:rsidP="009F0A4E">
            <w:pPr>
              <w:jc w:val="both"/>
              <w:rPr>
                <w:rFonts w:ascii="Segoe UI" w:hAnsi="Segoe UI" w:cs="Segoe UI"/>
                <w:sz w:val="16"/>
              </w:rPr>
            </w:pPr>
            <w:proofErr w:type="spellStart"/>
            <w:r w:rsidRPr="0078177C">
              <w:rPr>
                <w:rFonts w:ascii="Segoe UI" w:hAnsi="Segoe UI" w:cs="Segoe UI"/>
                <w:sz w:val="16"/>
              </w:rPr>
              <w:t>VIdeoID</w:t>
            </w:r>
            <w:proofErr w:type="spellEnd"/>
          </w:p>
        </w:tc>
        <w:tc>
          <w:tcPr>
            <w:tcW w:w="6804" w:type="dxa"/>
            <w:hideMark/>
          </w:tcPr>
          <w:p w14:paraId="1AA4237B" w14:textId="77777777" w:rsidR="0057093D" w:rsidRPr="0078177C" w:rsidRDefault="0057093D" w:rsidP="009F0A4E">
            <w:pPr>
              <w:jc w:val="both"/>
              <w:rPr>
                <w:rFonts w:ascii="Segoe UI" w:hAnsi="Segoe UI" w:cs="Segoe UI"/>
                <w:sz w:val="16"/>
              </w:rPr>
            </w:pPr>
            <w:r w:rsidRPr="0078177C">
              <w:rPr>
                <w:rFonts w:ascii="Segoe UI" w:hAnsi="Segoe UI" w:cs="Segoe UI"/>
                <w:sz w:val="16"/>
              </w:rPr>
              <w:t>If a video was posted, its ID.</w:t>
            </w:r>
          </w:p>
        </w:tc>
      </w:tr>
    </w:tbl>
    <w:p w14:paraId="077BD189" w14:textId="77777777" w:rsidR="009308A8" w:rsidRDefault="009308A8" w:rsidP="003468FA">
      <w:pPr>
        <w:jc w:val="both"/>
        <w:rPr>
          <w:rFonts w:ascii="Segoe UI" w:hAnsi="Segoe UI" w:cs="Segoe UI"/>
          <w:b/>
        </w:rPr>
      </w:pPr>
    </w:p>
    <w:p w14:paraId="31A3F5F2" w14:textId="2751C83F" w:rsidR="0057093D" w:rsidRDefault="001B7457" w:rsidP="003468FA">
      <w:pPr>
        <w:jc w:val="both"/>
        <w:rPr>
          <w:rFonts w:ascii="Segoe UI" w:hAnsi="Segoe UI" w:cs="Segoe UI"/>
          <w:bCs/>
        </w:rPr>
      </w:pPr>
      <w:r w:rsidRPr="00671D98">
        <w:rPr>
          <w:rFonts w:ascii="Segoe UI" w:hAnsi="Segoe UI" w:cs="Segoe UI"/>
          <w:b/>
        </w:rPr>
        <w:t xml:space="preserve">Loans </w:t>
      </w:r>
      <w:r w:rsidR="000A7EF2" w:rsidRPr="00671D98">
        <w:rPr>
          <w:rFonts w:ascii="Segoe UI" w:hAnsi="Segoe UI" w:cs="Segoe UI"/>
          <w:b/>
        </w:rPr>
        <w:t>by region</w:t>
      </w:r>
      <w:r w:rsidR="000A7EF2">
        <w:rPr>
          <w:rFonts w:ascii="Segoe UI" w:hAnsi="Segoe UI" w:cs="Segoe UI"/>
          <w:bCs/>
        </w:rPr>
        <w:t>:</w:t>
      </w:r>
    </w:p>
    <w:p w14:paraId="162B0C74" w14:textId="22555C98" w:rsidR="0057093D" w:rsidRPr="001B7457" w:rsidRDefault="000A7EF2" w:rsidP="001B7457">
      <w:pPr>
        <w:ind w:left="360"/>
        <w:jc w:val="both"/>
        <w:rPr>
          <w:rFonts w:ascii="Segoe UI" w:hAnsi="Segoe UI" w:cs="Segoe UI"/>
        </w:rPr>
      </w:pPr>
      <w:r>
        <w:rPr>
          <w:rFonts w:ascii="Segoe UI" w:hAnsi="Segoe UI" w:cs="Segoe UI"/>
        </w:rPr>
        <w:t xml:space="preserve">Asia has the maximum </w:t>
      </w:r>
      <w:r w:rsidR="0057093D" w:rsidRPr="001B7457">
        <w:rPr>
          <w:rFonts w:ascii="Segoe UI" w:hAnsi="Segoe UI" w:cs="Segoe UI"/>
        </w:rPr>
        <w:t>borrowers</w:t>
      </w:r>
      <w:r>
        <w:rPr>
          <w:rFonts w:ascii="Segoe UI" w:hAnsi="Segoe UI" w:cs="Segoe UI"/>
        </w:rPr>
        <w:t xml:space="preserve"> (more than one third) &amp; rest are in </w:t>
      </w:r>
      <w:r w:rsidR="0057093D" w:rsidRPr="001B7457">
        <w:rPr>
          <w:rFonts w:ascii="Segoe UI" w:hAnsi="Segoe UI" w:cs="Segoe UI"/>
        </w:rPr>
        <w:t>Africa</w:t>
      </w:r>
      <w:r>
        <w:rPr>
          <w:rFonts w:ascii="Segoe UI" w:hAnsi="Segoe UI" w:cs="Segoe UI"/>
        </w:rPr>
        <w:t>n countries &amp; other nations.</w:t>
      </w:r>
      <w:r w:rsidR="0057093D" w:rsidRPr="001B7457">
        <w:rPr>
          <w:rFonts w:ascii="Segoe UI" w:hAnsi="Segoe UI" w:cs="Segoe UI"/>
        </w:rPr>
        <w:t xml:space="preserve"> </w:t>
      </w:r>
      <w:r>
        <w:rPr>
          <w:rFonts w:ascii="Segoe UI" w:hAnsi="Segoe UI" w:cs="Segoe UI"/>
        </w:rPr>
        <w:t>Philippines has been the top 1 in loa</w:t>
      </w:r>
      <w:r w:rsidR="005B2B7D">
        <w:rPr>
          <w:rFonts w:ascii="Segoe UI" w:hAnsi="Segoe UI" w:cs="Segoe UI"/>
        </w:rPr>
        <w:t xml:space="preserve">n barrowing </w:t>
      </w:r>
      <w:r>
        <w:rPr>
          <w:rFonts w:ascii="Segoe UI" w:hAnsi="Segoe UI" w:cs="Segoe UI"/>
        </w:rPr>
        <w:t xml:space="preserve">so far with </w:t>
      </w:r>
      <w:r w:rsidR="0057093D" w:rsidRPr="001B7457">
        <w:rPr>
          <w:rFonts w:ascii="Segoe UI" w:hAnsi="Segoe UI" w:cs="Segoe UI"/>
        </w:rPr>
        <w:t>In Africa</w:t>
      </w:r>
      <w:r w:rsidR="005B2B7D">
        <w:rPr>
          <w:rFonts w:ascii="Segoe UI" w:hAnsi="Segoe UI" w:cs="Segoe UI"/>
        </w:rPr>
        <w:t xml:space="preserve">n countries falling in top 10 countries. </w:t>
      </w:r>
      <w:r w:rsidR="0057093D" w:rsidRPr="001B7457">
        <w:rPr>
          <w:rFonts w:ascii="Segoe UI" w:hAnsi="Segoe UI" w:cs="Segoe UI"/>
        </w:rPr>
        <w:t xml:space="preserve"> </w:t>
      </w:r>
      <w:r w:rsidR="00074211">
        <w:rPr>
          <w:rFonts w:ascii="Segoe UI" w:hAnsi="Segoe UI" w:cs="Segoe UI"/>
        </w:rPr>
        <w:t>Most</w:t>
      </w:r>
      <w:r w:rsidR="0057093D" w:rsidRPr="001B7457">
        <w:rPr>
          <w:rFonts w:ascii="Segoe UI" w:hAnsi="Segoe UI" w:cs="Segoe UI"/>
        </w:rPr>
        <w:t xml:space="preserve"> loans are sought for the food, </w:t>
      </w:r>
      <w:r w:rsidR="00A0340B" w:rsidRPr="001B7457">
        <w:rPr>
          <w:rFonts w:ascii="Segoe UI" w:hAnsi="Segoe UI" w:cs="Segoe UI"/>
        </w:rPr>
        <w:t>retail,</w:t>
      </w:r>
      <w:r w:rsidR="0057093D" w:rsidRPr="001B7457">
        <w:rPr>
          <w:rFonts w:ascii="Segoe UI" w:hAnsi="Segoe UI" w:cs="Segoe UI"/>
        </w:rPr>
        <w:t xml:space="preserve"> and agriculture sectors. Agricultural loans are the most popular in Asia, with food and retail scoring highly in that region as well. Agriculture is less popular in the Middle East and North America, where the records show a number closer to average. In the Middle East, services have the highest number of loan requests, followed by food and retail.</w:t>
      </w:r>
    </w:p>
    <w:p w14:paraId="4D087BEA" w14:textId="7F7B6794" w:rsidR="002919BF" w:rsidRDefault="007850F8" w:rsidP="003468FA">
      <w:pPr>
        <w:jc w:val="both"/>
        <w:rPr>
          <w:rFonts w:ascii="Segoe UI" w:hAnsi="Segoe UI" w:cs="Segoe UI"/>
          <w:bCs/>
        </w:rPr>
      </w:pPr>
      <w:r w:rsidRPr="007850F8">
        <w:rPr>
          <w:rFonts w:ascii="Segoe UI" w:hAnsi="Segoe UI" w:cs="Segoe UI"/>
          <w:bCs/>
          <w:noProof/>
        </w:rPr>
        <w:lastRenderedPageBreak/>
        <w:drawing>
          <wp:inline distT="0" distB="0" distL="0" distR="0" wp14:anchorId="3BEF216C" wp14:editId="29A33D0C">
            <wp:extent cx="5943600" cy="2661285"/>
            <wp:effectExtent l="0" t="0" r="0" b="5715"/>
            <wp:docPr id="15378" name="Picture 1537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 name="Picture 15378" descr="Map&#10;&#10;Description automatically generated"/>
                    <pic:cNvPicPr/>
                  </pic:nvPicPr>
                  <pic:blipFill>
                    <a:blip r:embed="rId23"/>
                    <a:stretch>
                      <a:fillRect/>
                    </a:stretch>
                  </pic:blipFill>
                  <pic:spPr>
                    <a:xfrm>
                      <a:off x="0" y="0"/>
                      <a:ext cx="5943600" cy="2661285"/>
                    </a:xfrm>
                    <a:prstGeom prst="rect">
                      <a:avLst/>
                    </a:prstGeom>
                  </pic:spPr>
                </pic:pic>
              </a:graphicData>
            </a:graphic>
          </wp:inline>
        </w:drawing>
      </w:r>
    </w:p>
    <w:p w14:paraId="3C41A6D5" w14:textId="400A25EB" w:rsidR="0081291A" w:rsidRDefault="005B2B7D" w:rsidP="003468FA">
      <w:pPr>
        <w:jc w:val="both"/>
        <w:rPr>
          <w:rFonts w:ascii="Segoe UI" w:hAnsi="Segoe UI" w:cs="Segoe UI"/>
          <w:bCs/>
        </w:rPr>
      </w:pPr>
      <w:r w:rsidRPr="005B2B7D">
        <w:rPr>
          <w:rFonts w:ascii="Segoe UI" w:hAnsi="Segoe UI" w:cs="Segoe UI"/>
          <w:bCs/>
          <w:noProof/>
        </w:rPr>
        <w:drawing>
          <wp:inline distT="0" distB="0" distL="0" distR="0" wp14:anchorId="2FB70F8E" wp14:editId="750FA45F">
            <wp:extent cx="6064250" cy="3292475"/>
            <wp:effectExtent l="0" t="0" r="0" b="3175"/>
            <wp:docPr id="6" name="Picture 5" descr="Graphical user interface, text&#10;&#10;Description automatically generated">
              <a:extLst xmlns:a="http://schemas.openxmlformats.org/drawingml/2006/main">
                <a:ext uri="{FF2B5EF4-FFF2-40B4-BE49-F238E27FC236}">
                  <a16:creationId xmlns:a16="http://schemas.microsoft.com/office/drawing/2014/main" id="{D91934ED-8235-C99B-DAEA-6020C4CD07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Graphical user interface, text&#10;&#10;Description automatically generated">
                      <a:extLst>
                        <a:ext uri="{FF2B5EF4-FFF2-40B4-BE49-F238E27FC236}">
                          <a16:creationId xmlns:a16="http://schemas.microsoft.com/office/drawing/2014/main" id="{D91934ED-8235-C99B-DAEA-6020C4CD0706}"/>
                        </a:ext>
                      </a:extLst>
                    </pic:cNvPr>
                    <pic:cNvPicPr>
                      <a:picLocks noChangeAspect="1"/>
                    </pic:cNvPicPr>
                  </pic:nvPicPr>
                  <pic:blipFill>
                    <a:blip r:embed="rId24"/>
                    <a:stretch>
                      <a:fillRect/>
                    </a:stretch>
                  </pic:blipFill>
                  <pic:spPr>
                    <a:xfrm>
                      <a:off x="0" y="0"/>
                      <a:ext cx="6069457" cy="3295302"/>
                    </a:xfrm>
                    <a:prstGeom prst="rect">
                      <a:avLst/>
                    </a:prstGeom>
                  </pic:spPr>
                </pic:pic>
              </a:graphicData>
            </a:graphic>
          </wp:inline>
        </w:drawing>
      </w:r>
    </w:p>
    <w:p w14:paraId="605D7851" w14:textId="327E65FB" w:rsidR="005B2B7D" w:rsidRDefault="005B2B7D" w:rsidP="00C30D02">
      <w:pPr>
        <w:jc w:val="center"/>
        <w:rPr>
          <w:rFonts w:ascii="Segoe UI" w:hAnsi="Segoe UI" w:cs="Segoe UI"/>
          <w:bCs/>
        </w:rPr>
      </w:pPr>
      <w:r>
        <w:rPr>
          <w:rFonts w:ascii="Segoe UI" w:hAnsi="Segoe UI" w:cs="Segoe UI"/>
          <w:bCs/>
        </w:rPr>
        <w:t>Word cloud by country</w:t>
      </w:r>
    </w:p>
    <w:p w14:paraId="6D15EF9D" w14:textId="5C1167CE" w:rsidR="0081291A" w:rsidRDefault="00025B7F" w:rsidP="003468FA">
      <w:pPr>
        <w:jc w:val="both"/>
        <w:rPr>
          <w:rFonts w:ascii="Segoe UI" w:hAnsi="Segoe UI" w:cs="Segoe UI"/>
          <w:bCs/>
        </w:rPr>
      </w:pPr>
      <w:r w:rsidRPr="00025B7F">
        <w:rPr>
          <w:rFonts w:ascii="Segoe UI" w:hAnsi="Segoe UI" w:cs="Segoe UI"/>
          <w:bCs/>
          <w:noProof/>
        </w:rPr>
        <w:lastRenderedPageBreak/>
        <w:drawing>
          <wp:inline distT="0" distB="0" distL="0" distR="0" wp14:anchorId="22C830F0" wp14:editId="4AB93C42">
            <wp:extent cx="5854700" cy="3295650"/>
            <wp:effectExtent l="0" t="0" r="0" b="0"/>
            <wp:docPr id="7" name="Picture 6" descr="Chart, waterfall chart&#10;&#10;Description automatically generated">
              <a:extLst xmlns:a="http://schemas.openxmlformats.org/drawingml/2006/main">
                <a:ext uri="{FF2B5EF4-FFF2-40B4-BE49-F238E27FC236}">
                  <a16:creationId xmlns:a16="http://schemas.microsoft.com/office/drawing/2014/main" id="{814955F5-5BBD-9D25-C32F-80938DAC48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Chart, waterfall chart&#10;&#10;Description automatically generated">
                      <a:extLst>
                        <a:ext uri="{FF2B5EF4-FFF2-40B4-BE49-F238E27FC236}">
                          <a16:creationId xmlns:a16="http://schemas.microsoft.com/office/drawing/2014/main" id="{814955F5-5BBD-9D25-C32F-80938DAC4801}"/>
                        </a:ext>
                      </a:extLst>
                    </pic:cNvPr>
                    <pic:cNvPicPr>
                      <a:picLocks noChangeAspect="1"/>
                    </pic:cNvPicPr>
                  </pic:nvPicPr>
                  <pic:blipFill>
                    <a:blip r:embed="rId25"/>
                    <a:stretch>
                      <a:fillRect/>
                    </a:stretch>
                  </pic:blipFill>
                  <pic:spPr>
                    <a:xfrm>
                      <a:off x="0" y="0"/>
                      <a:ext cx="5859907" cy="3298581"/>
                    </a:xfrm>
                    <a:prstGeom prst="rect">
                      <a:avLst/>
                    </a:prstGeom>
                  </pic:spPr>
                </pic:pic>
              </a:graphicData>
            </a:graphic>
          </wp:inline>
        </w:drawing>
      </w:r>
    </w:p>
    <w:p w14:paraId="1BC2146C" w14:textId="22BB4AB5" w:rsidR="00FF4CA9" w:rsidRPr="00FF4CA9" w:rsidRDefault="00FF4CA9" w:rsidP="002F64A0">
      <w:pPr>
        <w:ind w:left="360"/>
        <w:jc w:val="both"/>
        <w:rPr>
          <w:rFonts w:ascii="Segoe UI" w:hAnsi="Segoe UI" w:cs="Segoe UI"/>
          <w:b/>
          <w:bCs/>
        </w:rPr>
      </w:pPr>
      <w:r w:rsidRPr="00FF4CA9">
        <w:rPr>
          <w:rFonts w:ascii="Segoe UI" w:hAnsi="Segoe UI" w:cs="Segoe UI"/>
          <w:b/>
          <w:bCs/>
        </w:rPr>
        <w:t>Loans by Sector:</w:t>
      </w:r>
    </w:p>
    <w:p w14:paraId="4F0B95AD" w14:textId="2F9AD198" w:rsidR="00782A91" w:rsidRDefault="00FC734A" w:rsidP="002F64A0">
      <w:pPr>
        <w:ind w:left="360"/>
        <w:jc w:val="both"/>
        <w:rPr>
          <w:rFonts w:ascii="Segoe UI" w:hAnsi="Segoe UI" w:cs="Segoe UI"/>
        </w:rPr>
      </w:pPr>
      <w:r w:rsidRPr="00C46650">
        <w:rPr>
          <w:rFonts w:ascii="Segoe UI" w:hAnsi="Segoe UI" w:cs="Segoe UI"/>
        </w:rPr>
        <w:t xml:space="preserve">The data set </w:t>
      </w:r>
      <w:r w:rsidR="00074211" w:rsidRPr="00C46650">
        <w:rPr>
          <w:rFonts w:ascii="Segoe UI" w:hAnsi="Segoe UI" w:cs="Segoe UI"/>
        </w:rPr>
        <w:t>includes</w:t>
      </w:r>
      <w:r w:rsidRPr="00C46650">
        <w:rPr>
          <w:rFonts w:ascii="Segoe UI" w:hAnsi="Segoe UI" w:cs="Segoe UI"/>
        </w:rPr>
        <w:t xml:space="preserve"> </w:t>
      </w:r>
      <w:r w:rsidR="00074211" w:rsidRPr="00C46650">
        <w:rPr>
          <w:rFonts w:ascii="Segoe UI" w:hAnsi="Segoe UI" w:cs="Segoe UI"/>
        </w:rPr>
        <w:t>2,187,118</w:t>
      </w:r>
      <w:r w:rsidRPr="00C46650">
        <w:rPr>
          <w:rFonts w:ascii="Segoe UI" w:hAnsi="Segoe UI" w:cs="Segoe UI"/>
        </w:rPr>
        <w:t xml:space="preserve"> loan </w:t>
      </w:r>
      <w:r w:rsidR="00074211" w:rsidRPr="00C46650">
        <w:rPr>
          <w:rFonts w:ascii="Segoe UI" w:hAnsi="Segoe UI" w:cs="Segoe UI"/>
        </w:rPr>
        <w:t>submissions</w:t>
      </w:r>
      <w:r w:rsidRPr="00C46650">
        <w:rPr>
          <w:rFonts w:ascii="Segoe UI" w:hAnsi="Segoe UI" w:cs="Segoe UI"/>
        </w:rPr>
        <w:t xml:space="preserve">, </w:t>
      </w:r>
      <w:r w:rsidR="00074211" w:rsidRPr="00C46650">
        <w:rPr>
          <w:rFonts w:ascii="Segoe UI" w:hAnsi="Segoe UI" w:cs="Segoe UI"/>
        </w:rPr>
        <w:t>grouped</w:t>
      </w:r>
      <w:r w:rsidRPr="00C46650">
        <w:rPr>
          <w:rFonts w:ascii="Segoe UI" w:hAnsi="Segoe UI" w:cs="Segoe UI"/>
        </w:rPr>
        <w:t xml:space="preserve"> into 15 sectors, which are further </w:t>
      </w:r>
      <w:r w:rsidR="00074211" w:rsidRPr="00C46650">
        <w:rPr>
          <w:rFonts w:ascii="Segoe UI" w:hAnsi="Segoe UI" w:cs="Segoe UI"/>
        </w:rPr>
        <w:t>segmented</w:t>
      </w:r>
      <w:r w:rsidRPr="00C46650">
        <w:rPr>
          <w:rFonts w:ascii="Segoe UI" w:hAnsi="Segoe UI" w:cs="Segoe UI"/>
        </w:rPr>
        <w:t xml:space="preserve"> into 149 activities. Loan </w:t>
      </w:r>
      <w:r w:rsidR="00074211" w:rsidRPr="00C46650">
        <w:rPr>
          <w:rFonts w:ascii="Segoe UI" w:hAnsi="Segoe UI" w:cs="Segoe UI"/>
        </w:rPr>
        <w:t>applications</w:t>
      </w:r>
      <w:r w:rsidRPr="00C46650">
        <w:rPr>
          <w:rFonts w:ascii="Segoe UI" w:hAnsi="Segoe UI" w:cs="Segoe UI"/>
        </w:rPr>
        <w:t xml:space="preserve"> come mostly from the food, </w:t>
      </w:r>
      <w:r w:rsidR="00074211" w:rsidRPr="00C46650">
        <w:rPr>
          <w:rFonts w:ascii="Segoe UI" w:hAnsi="Segoe UI" w:cs="Segoe UI"/>
        </w:rPr>
        <w:t>agriculture,</w:t>
      </w:r>
      <w:r w:rsidRPr="00C46650">
        <w:rPr>
          <w:rFonts w:ascii="Segoe UI" w:hAnsi="Segoe UI" w:cs="Segoe UI"/>
        </w:rPr>
        <w:t xml:space="preserve"> and retail sectors. Activities related to the food sector include, for instance, fish selling, bakery, </w:t>
      </w:r>
      <w:r w:rsidR="00A0340B" w:rsidRPr="00C46650">
        <w:rPr>
          <w:rFonts w:ascii="Segoe UI" w:hAnsi="Segoe UI" w:cs="Segoe UI"/>
        </w:rPr>
        <w:t>cereals,</w:t>
      </w:r>
      <w:r w:rsidRPr="00C46650">
        <w:rPr>
          <w:rFonts w:ascii="Segoe UI" w:hAnsi="Segoe UI" w:cs="Segoe UI"/>
        </w:rPr>
        <w:t xml:space="preserve"> and dairy. At the other extreme, loan requests from the entertainment, wholesale and health sectors are the least frequent </w:t>
      </w:r>
      <w:r w:rsidR="00074211" w:rsidRPr="00C46650">
        <w:rPr>
          <w:rFonts w:ascii="Segoe UI" w:hAnsi="Segoe UI" w:cs="Segoe UI"/>
        </w:rPr>
        <w:t>loans</w:t>
      </w:r>
      <w:r w:rsidR="00C46650">
        <w:rPr>
          <w:rFonts w:ascii="Segoe UI" w:hAnsi="Segoe UI" w:cs="Segoe UI"/>
        </w:rPr>
        <w:t>.</w:t>
      </w:r>
    </w:p>
    <w:p w14:paraId="3549C8C3" w14:textId="6B375A8B" w:rsidR="00C46650" w:rsidRDefault="7A6B7BB5" w:rsidP="002F64A0">
      <w:pPr>
        <w:ind w:left="360"/>
        <w:jc w:val="both"/>
        <w:rPr>
          <w:rFonts w:ascii="Segoe UI" w:hAnsi="Segoe UI" w:cs="Segoe UI"/>
        </w:rPr>
      </w:pPr>
      <w:r w:rsidRPr="39FCBD2A">
        <w:rPr>
          <w:rFonts w:ascii="Segoe UI" w:hAnsi="Segoe UI" w:cs="Segoe UI"/>
        </w:rPr>
        <w:t xml:space="preserve">We used Tableau desktop applications to analyze and visualize loan data </w:t>
      </w:r>
      <w:r w:rsidR="7D79AA05" w:rsidRPr="39FCBD2A">
        <w:rPr>
          <w:rFonts w:ascii="Segoe UI" w:hAnsi="Segoe UI" w:cs="Segoe UI"/>
        </w:rPr>
        <w:t>sets</w:t>
      </w:r>
      <w:r w:rsidRPr="39FCBD2A">
        <w:rPr>
          <w:rFonts w:ascii="Segoe UI" w:hAnsi="Segoe UI" w:cs="Segoe UI"/>
        </w:rPr>
        <w:t xml:space="preserve"> &amp; created lot of descriptive charts to which tells us the patterns of loan application, majority of activity names, key regions where more applications are submitted etc.</w:t>
      </w:r>
    </w:p>
    <w:p w14:paraId="1C1A3B41" w14:textId="43EFEFE4" w:rsidR="00555EAA" w:rsidRPr="002F64A0" w:rsidRDefault="00555EAA" w:rsidP="002F64A0">
      <w:pPr>
        <w:ind w:left="360"/>
        <w:jc w:val="both"/>
        <w:rPr>
          <w:rFonts w:ascii="Segoe UI" w:hAnsi="Segoe UI" w:cs="Segoe UI"/>
          <w:highlight w:val="yellow"/>
        </w:rPr>
      </w:pPr>
      <w:r w:rsidRPr="00555EAA">
        <w:rPr>
          <w:rFonts w:ascii="Segoe UI" w:hAnsi="Segoe UI" w:cs="Segoe UI"/>
          <w:noProof/>
        </w:rPr>
        <w:drawing>
          <wp:inline distT="0" distB="0" distL="0" distR="0" wp14:anchorId="5E4638EA" wp14:editId="53CC07A7">
            <wp:extent cx="3370580" cy="2638425"/>
            <wp:effectExtent l="0" t="0" r="1270" b="9525"/>
            <wp:docPr id="1" name="Picture 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treemap chart&#10;&#10;Description automatically generated"/>
                    <pic:cNvPicPr/>
                  </pic:nvPicPr>
                  <pic:blipFill>
                    <a:blip r:embed="rId26"/>
                    <a:stretch>
                      <a:fillRect/>
                    </a:stretch>
                  </pic:blipFill>
                  <pic:spPr>
                    <a:xfrm>
                      <a:off x="0" y="0"/>
                      <a:ext cx="3380325" cy="2646053"/>
                    </a:xfrm>
                    <a:prstGeom prst="rect">
                      <a:avLst/>
                    </a:prstGeom>
                  </pic:spPr>
                </pic:pic>
              </a:graphicData>
            </a:graphic>
          </wp:inline>
        </w:drawing>
      </w:r>
      <w:r w:rsidR="00836E8A" w:rsidRPr="00836E8A">
        <w:rPr>
          <w:noProof/>
        </w:rPr>
        <w:t xml:space="preserve"> </w:t>
      </w:r>
      <w:r w:rsidR="00836E8A" w:rsidRPr="00836E8A">
        <w:rPr>
          <w:rFonts w:ascii="Segoe UI" w:hAnsi="Segoe UI" w:cs="Segoe UI"/>
          <w:noProof/>
        </w:rPr>
        <w:drawing>
          <wp:inline distT="0" distB="0" distL="0" distR="0" wp14:anchorId="7E30EAE4" wp14:editId="6657ADB9">
            <wp:extent cx="2223770" cy="2434606"/>
            <wp:effectExtent l="0" t="0" r="5080" b="3810"/>
            <wp:docPr id="15375" name="Picture 15375"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 name="Picture 15375" descr="Chart, bubble chart&#10;&#10;Description automatically generated"/>
                    <pic:cNvPicPr/>
                  </pic:nvPicPr>
                  <pic:blipFill>
                    <a:blip r:embed="rId27"/>
                    <a:stretch>
                      <a:fillRect/>
                    </a:stretch>
                  </pic:blipFill>
                  <pic:spPr>
                    <a:xfrm>
                      <a:off x="0" y="0"/>
                      <a:ext cx="2237883" cy="2450057"/>
                    </a:xfrm>
                    <a:prstGeom prst="rect">
                      <a:avLst/>
                    </a:prstGeom>
                  </pic:spPr>
                </pic:pic>
              </a:graphicData>
            </a:graphic>
          </wp:inline>
        </w:drawing>
      </w:r>
    </w:p>
    <w:p w14:paraId="0038EDF1" w14:textId="5ADD649B" w:rsidR="00782A91" w:rsidRDefault="00F67EF2" w:rsidP="003468FA">
      <w:pPr>
        <w:jc w:val="both"/>
        <w:rPr>
          <w:rFonts w:ascii="Segoe UI" w:hAnsi="Segoe UI" w:cs="Segoe UI"/>
          <w:bCs/>
        </w:rPr>
      </w:pPr>
      <w:r w:rsidRPr="00F67EF2">
        <w:rPr>
          <w:rFonts w:ascii="Segoe UI" w:hAnsi="Segoe UI" w:cs="Segoe UI"/>
          <w:bCs/>
          <w:noProof/>
        </w:rPr>
        <w:lastRenderedPageBreak/>
        <w:drawing>
          <wp:inline distT="0" distB="0" distL="0" distR="0" wp14:anchorId="28A7E0FF" wp14:editId="00BEBDFE">
            <wp:extent cx="3293878" cy="2289175"/>
            <wp:effectExtent l="0" t="0" r="1905" b="0"/>
            <wp:docPr id="15376" name="Picture 1537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 name="Picture 15376" descr="Chart, bar chart&#10;&#10;Description automatically generated"/>
                    <pic:cNvPicPr/>
                  </pic:nvPicPr>
                  <pic:blipFill>
                    <a:blip r:embed="rId28"/>
                    <a:stretch>
                      <a:fillRect/>
                    </a:stretch>
                  </pic:blipFill>
                  <pic:spPr>
                    <a:xfrm>
                      <a:off x="0" y="0"/>
                      <a:ext cx="3298725" cy="2292544"/>
                    </a:xfrm>
                    <a:prstGeom prst="rect">
                      <a:avLst/>
                    </a:prstGeom>
                  </pic:spPr>
                </pic:pic>
              </a:graphicData>
            </a:graphic>
          </wp:inline>
        </w:drawing>
      </w:r>
      <w:r w:rsidR="007552CE" w:rsidRPr="007552CE">
        <w:rPr>
          <w:noProof/>
        </w:rPr>
        <w:t xml:space="preserve"> </w:t>
      </w:r>
      <w:r w:rsidR="00FA01C7" w:rsidRPr="00FA01C7">
        <w:rPr>
          <w:noProof/>
        </w:rPr>
        <w:drawing>
          <wp:inline distT="0" distB="0" distL="0" distR="0" wp14:anchorId="7A69649F" wp14:editId="45800CFF">
            <wp:extent cx="2428157" cy="1572895"/>
            <wp:effectExtent l="0" t="0" r="0" b="8255"/>
            <wp:docPr id="15383" name="Picture 153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 name="Picture 15383" descr="Text&#10;&#10;Description automatically generated"/>
                    <pic:cNvPicPr/>
                  </pic:nvPicPr>
                  <pic:blipFill>
                    <a:blip r:embed="rId29"/>
                    <a:stretch>
                      <a:fillRect/>
                    </a:stretch>
                  </pic:blipFill>
                  <pic:spPr>
                    <a:xfrm>
                      <a:off x="0" y="0"/>
                      <a:ext cx="2440878" cy="1581135"/>
                    </a:xfrm>
                    <a:prstGeom prst="rect">
                      <a:avLst/>
                    </a:prstGeom>
                  </pic:spPr>
                </pic:pic>
              </a:graphicData>
            </a:graphic>
          </wp:inline>
        </w:drawing>
      </w:r>
    </w:p>
    <w:p w14:paraId="2257CC91" w14:textId="326D9891" w:rsidR="00FF4CA9" w:rsidRPr="00566212" w:rsidRDefault="00566212" w:rsidP="002F64A0">
      <w:pPr>
        <w:ind w:left="360"/>
        <w:jc w:val="both"/>
        <w:rPr>
          <w:rFonts w:ascii="Segoe UI" w:hAnsi="Segoe UI" w:cs="Segoe UI"/>
          <w:b/>
          <w:bCs/>
        </w:rPr>
      </w:pPr>
      <w:r w:rsidRPr="00566212">
        <w:rPr>
          <w:rFonts w:ascii="Segoe UI" w:hAnsi="Segoe UI" w:cs="Segoe UI"/>
          <w:b/>
          <w:bCs/>
        </w:rPr>
        <w:t>Loans by timeline</w:t>
      </w:r>
      <w:r>
        <w:rPr>
          <w:rFonts w:ascii="Segoe UI" w:hAnsi="Segoe UI" w:cs="Segoe UI"/>
          <w:b/>
          <w:bCs/>
        </w:rPr>
        <w:t>:</w:t>
      </w:r>
    </w:p>
    <w:p w14:paraId="3F6B8A94" w14:textId="21091987" w:rsidR="00FC734A" w:rsidRPr="002F64A0" w:rsidRDefault="50DE6092" w:rsidP="002F64A0">
      <w:pPr>
        <w:ind w:left="360"/>
        <w:jc w:val="both"/>
        <w:rPr>
          <w:rFonts w:ascii="Segoe UI" w:hAnsi="Segoe UI" w:cs="Segoe UI"/>
        </w:rPr>
      </w:pPr>
      <w:r w:rsidRPr="39FCBD2A">
        <w:rPr>
          <w:rFonts w:ascii="Segoe UI" w:hAnsi="Segoe UI" w:cs="Segoe UI"/>
        </w:rPr>
        <w:t xml:space="preserve">The number of loans registered on Kiva </w:t>
      </w:r>
      <w:r w:rsidR="7A6B7BB5" w:rsidRPr="39FCBD2A">
        <w:rPr>
          <w:rFonts w:ascii="Segoe UI" w:hAnsi="Segoe UI" w:cs="Segoe UI"/>
        </w:rPr>
        <w:t>increased</w:t>
      </w:r>
      <w:r w:rsidRPr="39FCBD2A">
        <w:rPr>
          <w:rFonts w:ascii="Segoe UI" w:hAnsi="Segoe UI" w:cs="Segoe UI"/>
        </w:rPr>
        <w:t xml:space="preserve"> </w:t>
      </w:r>
      <w:r w:rsidR="7A6B7BB5" w:rsidRPr="39FCBD2A">
        <w:rPr>
          <w:rFonts w:ascii="Segoe UI" w:hAnsi="Segoe UI" w:cs="Segoe UI"/>
        </w:rPr>
        <w:t>considerably</w:t>
      </w:r>
      <w:r w:rsidRPr="39FCBD2A">
        <w:rPr>
          <w:rFonts w:ascii="Segoe UI" w:hAnsi="Segoe UI" w:cs="Segoe UI"/>
        </w:rPr>
        <w:t xml:space="preserve"> in 2012 </w:t>
      </w:r>
      <w:r w:rsidR="05A474EF" w:rsidRPr="39FCBD2A">
        <w:rPr>
          <w:rFonts w:ascii="Segoe UI" w:hAnsi="Segoe UI" w:cs="Segoe UI"/>
        </w:rPr>
        <w:t>because of</w:t>
      </w:r>
      <w:r w:rsidRPr="39FCBD2A">
        <w:rPr>
          <w:rFonts w:ascii="Segoe UI" w:hAnsi="Segoe UI" w:cs="Segoe UI"/>
        </w:rPr>
        <w:t xml:space="preserve"> the credit limits </w:t>
      </w:r>
      <w:r w:rsidR="7A6B7BB5" w:rsidRPr="39FCBD2A">
        <w:rPr>
          <w:rFonts w:ascii="Segoe UI" w:hAnsi="Segoe UI" w:cs="Segoe UI"/>
        </w:rPr>
        <w:t>plan</w:t>
      </w:r>
      <w:r w:rsidRPr="39FCBD2A">
        <w:rPr>
          <w:rFonts w:ascii="Segoe UI" w:hAnsi="Segoe UI" w:cs="Segoe UI"/>
        </w:rPr>
        <w:t xml:space="preserve"> that was </w:t>
      </w:r>
      <w:r w:rsidR="7A6B7BB5" w:rsidRPr="39FCBD2A">
        <w:rPr>
          <w:rFonts w:ascii="Segoe UI" w:hAnsi="Segoe UI" w:cs="Segoe UI"/>
        </w:rPr>
        <w:t>introduced</w:t>
      </w:r>
      <w:r w:rsidRPr="39FCBD2A">
        <w:rPr>
          <w:rFonts w:ascii="Segoe UI" w:hAnsi="Segoe UI" w:cs="Segoe UI"/>
        </w:rPr>
        <w:t xml:space="preserve"> in 2011. The </w:t>
      </w:r>
      <w:r w:rsidR="7A6B7BB5" w:rsidRPr="39FCBD2A">
        <w:rPr>
          <w:rFonts w:ascii="Segoe UI" w:hAnsi="Segoe UI" w:cs="Segoe UI"/>
        </w:rPr>
        <w:t>plan</w:t>
      </w:r>
      <w:r w:rsidRPr="39FCBD2A">
        <w:rPr>
          <w:rFonts w:ascii="Segoe UI" w:hAnsi="Segoe UI" w:cs="Segoe UI"/>
        </w:rPr>
        <w:t xml:space="preserve"> </w:t>
      </w:r>
      <w:r w:rsidR="2247AAC2" w:rsidRPr="39FCBD2A">
        <w:rPr>
          <w:rFonts w:ascii="Segoe UI" w:hAnsi="Segoe UI" w:cs="Segoe UI"/>
        </w:rPr>
        <w:t>is designed</w:t>
      </w:r>
      <w:r w:rsidRPr="39FCBD2A">
        <w:rPr>
          <w:rFonts w:ascii="Segoe UI" w:hAnsi="Segoe UI" w:cs="Segoe UI"/>
        </w:rPr>
        <w:t xml:space="preserve"> to give partners flexibility by relaxing monthly fundraising limits and </w:t>
      </w:r>
      <w:r w:rsidR="7A6B7BB5" w:rsidRPr="39FCBD2A">
        <w:rPr>
          <w:rFonts w:ascii="Segoe UI" w:hAnsi="Segoe UI" w:cs="Segoe UI"/>
        </w:rPr>
        <w:t>encouraging</w:t>
      </w:r>
      <w:r w:rsidRPr="39FCBD2A">
        <w:rPr>
          <w:rFonts w:ascii="Segoe UI" w:hAnsi="Segoe UI" w:cs="Segoe UI"/>
        </w:rPr>
        <w:t xml:space="preserve"> the </w:t>
      </w:r>
      <w:r w:rsidR="7A6B7BB5" w:rsidRPr="39FCBD2A">
        <w:rPr>
          <w:rFonts w:ascii="Segoe UI" w:hAnsi="Segoe UI" w:cs="Segoe UI"/>
        </w:rPr>
        <w:t>quantity</w:t>
      </w:r>
      <w:r w:rsidRPr="39FCBD2A">
        <w:rPr>
          <w:rFonts w:ascii="Segoe UI" w:hAnsi="Segoe UI" w:cs="Segoe UI"/>
        </w:rPr>
        <w:t xml:space="preserve"> and </w:t>
      </w:r>
      <w:r w:rsidR="7A6B7BB5" w:rsidRPr="39FCBD2A">
        <w:rPr>
          <w:rFonts w:ascii="Segoe UI" w:hAnsi="Segoe UI" w:cs="Segoe UI"/>
        </w:rPr>
        <w:t>range</w:t>
      </w:r>
      <w:r w:rsidRPr="39FCBD2A">
        <w:rPr>
          <w:rFonts w:ascii="Segoe UI" w:hAnsi="Segoe UI" w:cs="Segoe UI"/>
        </w:rPr>
        <w:t xml:space="preserve"> of loans on Kiva. Partners </w:t>
      </w:r>
      <w:r w:rsidR="7A6B7BB5" w:rsidRPr="39FCBD2A">
        <w:rPr>
          <w:rFonts w:ascii="Segoe UI" w:hAnsi="Segoe UI" w:cs="Segoe UI"/>
        </w:rPr>
        <w:t>reacted</w:t>
      </w:r>
      <w:r w:rsidRPr="39FCBD2A">
        <w:rPr>
          <w:rFonts w:ascii="Segoe UI" w:hAnsi="Segoe UI" w:cs="Segoe UI"/>
        </w:rPr>
        <w:t xml:space="preserve"> </w:t>
      </w:r>
      <w:r w:rsidR="7A6B7BB5" w:rsidRPr="39FCBD2A">
        <w:rPr>
          <w:rFonts w:ascii="Segoe UI" w:hAnsi="Segoe UI" w:cs="Segoe UI"/>
        </w:rPr>
        <w:t>vigorously</w:t>
      </w:r>
      <w:r w:rsidRPr="39FCBD2A">
        <w:rPr>
          <w:rFonts w:ascii="Segoe UI" w:hAnsi="Segoe UI" w:cs="Segoe UI"/>
        </w:rPr>
        <w:t xml:space="preserve"> to the </w:t>
      </w:r>
      <w:r w:rsidR="7A6B7BB5" w:rsidRPr="39FCBD2A">
        <w:rPr>
          <w:rFonts w:ascii="Segoe UI" w:hAnsi="Segoe UI" w:cs="Segoe UI"/>
        </w:rPr>
        <w:t>plan</w:t>
      </w:r>
      <w:r w:rsidRPr="39FCBD2A">
        <w:rPr>
          <w:rFonts w:ascii="Segoe UI" w:hAnsi="Segoe UI" w:cs="Segoe UI"/>
        </w:rPr>
        <w:t xml:space="preserve"> by recruiting </w:t>
      </w:r>
      <w:r w:rsidR="7A6B7BB5" w:rsidRPr="39FCBD2A">
        <w:rPr>
          <w:rFonts w:ascii="Segoe UI" w:hAnsi="Segoe UI" w:cs="Segoe UI"/>
        </w:rPr>
        <w:t>significantly</w:t>
      </w:r>
      <w:r w:rsidRPr="39FCBD2A">
        <w:rPr>
          <w:rFonts w:ascii="Segoe UI" w:hAnsi="Segoe UI" w:cs="Segoe UI"/>
        </w:rPr>
        <w:t xml:space="preserve"> more borrowers. As a result, the supply of loan requests </w:t>
      </w:r>
      <w:r w:rsidR="7A6B7BB5" w:rsidRPr="39FCBD2A">
        <w:rPr>
          <w:rFonts w:ascii="Segoe UI" w:hAnsi="Segoe UI" w:cs="Segoe UI"/>
        </w:rPr>
        <w:t>significantly</w:t>
      </w:r>
      <w:r w:rsidRPr="39FCBD2A">
        <w:rPr>
          <w:rFonts w:ascii="Segoe UI" w:hAnsi="Segoe UI" w:cs="Segoe UI"/>
        </w:rPr>
        <w:t xml:space="preserve"> </w:t>
      </w:r>
      <w:r w:rsidR="7A6B7BB5" w:rsidRPr="39FCBD2A">
        <w:rPr>
          <w:rFonts w:ascii="Segoe UI" w:hAnsi="Segoe UI" w:cs="Segoe UI"/>
        </w:rPr>
        <w:t>improved</w:t>
      </w:r>
      <w:r w:rsidRPr="39FCBD2A">
        <w:rPr>
          <w:rFonts w:ascii="Segoe UI" w:hAnsi="Segoe UI" w:cs="Segoe UI"/>
        </w:rPr>
        <w:t>. Figure 6.1.1 depicts the annual posting of loan requests on the Kiva website since its inception</w:t>
      </w:r>
    </w:p>
    <w:p w14:paraId="5335D26C" w14:textId="48434F8A" w:rsidR="003468FA" w:rsidRPr="003468FA" w:rsidRDefault="003468FA" w:rsidP="003468FA">
      <w:pPr>
        <w:jc w:val="both"/>
        <w:rPr>
          <w:rFonts w:ascii="Segoe UI" w:hAnsi="Segoe UI" w:cs="Segoe UI"/>
          <w:bCs/>
        </w:rPr>
      </w:pPr>
      <w:r w:rsidRPr="003468FA">
        <w:rPr>
          <w:rFonts w:ascii="Segoe UI" w:hAnsi="Segoe UI" w:cs="Segoe UI"/>
          <w:bCs/>
          <w:noProof/>
        </w:rPr>
        <w:drawing>
          <wp:inline distT="0" distB="0" distL="0" distR="0" wp14:anchorId="594F42B0" wp14:editId="491449FD">
            <wp:extent cx="5943600" cy="2931160"/>
            <wp:effectExtent l="0" t="0" r="0" b="2540"/>
            <wp:docPr id="15369" name="Picture 1536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 name="Picture 15369" descr="Chart, histogram&#10;&#10;Description automatically generated"/>
                    <pic:cNvPicPr/>
                  </pic:nvPicPr>
                  <pic:blipFill>
                    <a:blip r:embed="rId30"/>
                    <a:stretch>
                      <a:fillRect/>
                    </a:stretch>
                  </pic:blipFill>
                  <pic:spPr>
                    <a:xfrm>
                      <a:off x="0" y="0"/>
                      <a:ext cx="5943600" cy="2931160"/>
                    </a:xfrm>
                    <a:prstGeom prst="rect">
                      <a:avLst/>
                    </a:prstGeom>
                  </pic:spPr>
                </pic:pic>
              </a:graphicData>
            </a:graphic>
          </wp:inline>
        </w:drawing>
      </w:r>
    </w:p>
    <w:p w14:paraId="20E4A4F2" w14:textId="3AB9A387" w:rsidR="26E49EE7" w:rsidRDefault="26E49EE7" w:rsidP="39FCBD2A">
      <w:pPr>
        <w:ind w:left="360"/>
        <w:jc w:val="both"/>
        <w:rPr>
          <w:rFonts w:ascii="Segoe UI" w:hAnsi="Segoe UI" w:cs="Segoe UI"/>
        </w:rPr>
      </w:pPr>
      <w:r w:rsidRPr="39FCBD2A">
        <w:rPr>
          <w:rFonts w:ascii="Segoe UI" w:hAnsi="Segoe UI" w:cs="Segoe UI"/>
        </w:rPr>
        <w:t>To conclude the description of the loan data, we note that the amount of the loan varies greatly, from $25 to $</w:t>
      </w:r>
      <w:r w:rsidR="3387E564" w:rsidRPr="39FCBD2A">
        <w:rPr>
          <w:rFonts w:ascii="Segoe UI" w:hAnsi="Segoe UI" w:cs="Segoe UI"/>
        </w:rPr>
        <w:t>5</w:t>
      </w:r>
      <w:r w:rsidRPr="39FCBD2A">
        <w:rPr>
          <w:rFonts w:ascii="Segoe UI" w:hAnsi="Segoe UI" w:cs="Segoe UI"/>
        </w:rPr>
        <w:t>00,000, with a mean of $</w:t>
      </w:r>
      <w:r w:rsidR="3387E564" w:rsidRPr="39FCBD2A">
        <w:rPr>
          <w:rFonts w:ascii="Segoe UI" w:hAnsi="Segoe UI" w:cs="Segoe UI"/>
        </w:rPr>
        <w:t>2773</w:t>
      </w:r>
      <w:r w:rsidRPr="39FCBD2A">
        <w:rPr>
          <w:rFonts w:ascii="Segoe UI" w:hAnsi="Segoe UI" w:cs="Segoe UI"/>
        </w:rPr>
        <w:t xml:space="preserve">. </w:t>
      </w:r>
      <w:r w:rsidR="2977D66F" w:rsidRPr="39FCBD2A">
        <w:rPr>
          <w:rFonts w:ascii="Segoe UI" w:hAnsi="Segoe UI" w:cs="Segoe UI"/>
        </w:rPr>
        <w:t xml:space="preserve">In 2021, Kiva had issued loans of an average of $348,219 each day or $14,509 every hour or 242 per minute which amounts to $ 223 </w:t>
      </w:r>
      <w:r w:rsidR="7CCF3588" w:rsidRPr="39FCBD2A">
        <w:rPr>
          <w:rFonts w:ascii="Segoe UI" w:hAnsi="Segoe UI" w:cs="Segoe UI"/>
        </w:rPr>
        <w:t>million in</w:t>
      </w:r>
      <w:r w:rsidR="2977D66F" w:rsidRPr="39FCBD2A">
        <w:rPr>
          <w:rFonts w:ascii="Segoe UI" w:hAnsi="Segoe UI" w:cs="Segoe UI"/>
        </w:rPr>
        <w:t xml:space="preserve"> over 300000 borrowers in 65 countries</w:t>
      </w:r>
      <w:r w:rsidR="4253DC04" w:rsidRPr="39FCBD2A">
        <w:rPr>
          <w:rFonts w:ascii="Segoe UI" w:hAnsi="Segoe UI" w:cs="Segoe UI"/>
        </w:rPr>
        <w:t>.</w:t>
      </w:r>
    </w:p>
    <w:p w14:paraId="1DDB89FA" w14:textId="45B44044" w:rsidR="39FCBD2A" w:rsidRDefault="39FCBD2A" w:rsidP="39FCBD2A">
      <w:pPr>
        <w:ind w:left="360"/>
        <w:jc w:val="both"/>
        <w:rPr>
          <w:rFonts w:ascii="Segoe UI" w:hAnsi="Segoe UI" w:cs="Segoe UI"/>
        </w:rPr>
      </w:pPr>
    </w:p>
    <w:p w14:paraId="574EDEB5" w14:textId="4B198F15" w:rsidR="4253DC04" w:rsidRDefault="4253DC04" w:rsidP="39FCBD2A">
      <w:pPr>
        <w:ind w:left="360"/>
        <w:jc w:val="both"/>
        <w:rPr>
          <w:rFonts w:ascii="Segoe UI" w:eastAsia="Segoe UI" w:hAnsi="Segoe UI" w:cs="Segoe UI"/>
          <w:b/>
          <w:bCs/>
          <w:sz w:val="24"/>
          <w:szCs w:val="24"/>
        </w:rPr>
      </w:pPr>
      <w:r w:rsidRPr="39FCBD2A">
        <w:rPr>
          <w:rFonts w:ascii="Segoe UI" w:eastAsia="Segoe UI" w:hAnsi="Segoe UI" w:cs="Segoe UI"/>
          <w:b/>
          <w:bCs/>
          <w:sz w:val="24"/>
          <w:szCs w:val="24"/>
        </w:rPr>
        <w:lastRenderedPageBreak/>
        <w:t>3.</w:t>
      </w:r>
      <w:r w:rsidR="08AEB563" w:rsidRPr="39FCBD2A">
        <w:rPr>
          <w:rFonts w:ascii="Segoe UI" w:eastAsia="Segoe UI" w:hAnsi="Segoe UI" w:cs="Segoe UI"/>
          <w:b/>
          <w:bCs/>
          <w:sz w:val="24"/>
          <w:szCs w:val="24"/>
        </w:rPr>
        <w:t>2. Stakeholders</w:t>
      </w:r>
    </w:p>
    <w:p w14:paraId="71494ED6" w14:textId="152F0FF9" w:rsidR="76C89DCD" w:rsidRDefault="76C89DCD" w:rsidP="39FCBD2A">
      <w:pPr>
        <w:tabs>
          <w:tab w:val="num" w:pos="432"/>
        </w:tabs>
        <w:ind w:left="360"/>
        <w:jc w:val="both"/>
        <w:rPr>
          <w:rFonts w:ascii="Segoe UI" w:eastAsia="Segoe UI" w:hAnsi="Segoe UI" w:cs="Segoe UI"/>
          <w:color w:val="595959" w:themeColor="text1" w:themeTint="A6"/>
        </w:rPr>
      </w:pPr>
      <w:r w:rsidRPr="39FCBD2A">
        <w:rPr>
          <w:rFonts w:ascii="Segoe UI" w:eastAsia="Segoe UI" w:hAnsi="Segoe UI" w:cs="Segoe UI"/>
        </w:rPr>
        <w:t xml:space="preserve">A Stakeholder is someone who plays </w:t>
      </w:r>
      <w:r w:rsidR="729DFBF6" w:rsidRPr="39FCBD2A">
        <w:rPr>
          <w:rFonts w:ascii="Segoe UI" w:eastAsia="Segoe UI" w:hAnsi="Segoe UI" w:cs="Segoe UI"/>
        </w:rPr>
        <w:t>a vital</w:t>
      </w:r>
      <w:r w:rsidRPr="39FCBD2A">
        <w:rPr>
          <w:rFonts w:ascii="Segoe UI" w:eastAsia="Segoe UI" w:hAnsi="Segoe UI" w:cs="Segoe UI"/>
        </w:rPr>
        <w:t xml:space="preserve"> role in </w:t>
      </w:r>
      <w:r w:rsidR="1BAD45FB" w:rsidRPr="39FCBD2A">
        <w:rPr>
          <w:rFonts w:ascii="Segoe UI" w:eastAsia="Segoe UI" w:hAnsi="Segoe UI" w:cs="Segoe UI"/>
        </w:rPr>
        <w:t>a company’s</w:t>
      </w:r>
      <w:r w:rsidRPr="39FCBD2A">
        <w:rPr>
          <w:rFonts w:ascii="Segoe UI" w:eastAsia="Segoe UI" w:hAnsi="Segoe UI" w:cs="Segoe UI"/>
        </w:rPr>
        <w:t xml:space="preserve"> long-term success</w:t>
      </w:r>
      <w:r w:rsidR="5EAA53CF" w:rsidRPr="39FCBD2A">
        <w:rPr>
          <w:rFonts w:ascii="Segoe UI" w:eastAsia="Segoe UI" w:hAnsi="Segoe UI" w:cs="Segoe UI"/>
        </w:rPr>
        <w:t xml:space="preserve">. Now, the potential </w:t>
      </w:r>
      <w:r w:rsidR="7DA3C5F2" w:rsidRPr="39FCBD2A">
        <w:rPr>
          <w:rFonts w:ascii="Segoe UI" w:eastAsia="Segoe UI" w:hAnsi="Segoe UI" w:cs="Segoe UI"/>
        </w:rPr>
        <w:t>stakeholders</w:t>
      </w:r>
      <w:r w:rsidR="6C534607" w:rsidRPr="39FCBD2A">
        <w:rPr>
          <w:rFonts w:ascii="Segoe UI" w:eastAsia="Segoe UI" w:hAnsi="Segoe UI" w:cs="Segoe UI"/>
        </w:rPr>
        <w:t xml:space="preserve"> of KIVA.ORG are lenders, borrowers and MFI’S (Micro financial institutions) </w:t>
      </w:r>
      <w:r w:rsidR="48127244" w:rsidRPr="39FCBD2A">
        <w:rPr>
          <w:rFonts w:ascii="Segoe UI" w:eastAsia="Segoe UI" w:hAnsi="Segoe UI" w:cs="Segoe UI"/>
        </w:rPr>
        <w:t xml:space="preserve">and the key roles of </w:t>
      </w:r>
      <w:r w:rsidR="7FA7BA5B" w:rsidRPr="39FCBD2A">
        <w:rPr>
          <w:rFonts w:ascii="Segoe UI" w:eastAsia="Segoe UI" w:hAnsi="Segoe UI" w:cs="Segoe UI"/>
        </w:rPr>
        <w:t>stakeholders</w:t>
      </w:r>
      <w:r w:rsidR="48127244" w:rsidRPr="39FCBD2A">
        <w:rPr>
          <w:rFonts w:ascii="Segoe UI" w:eastAsia="Segoe UI" w:hAnsi="Segoe UI" w:cs="Segoe UI"/>
        </w:rPr>
        <w:t xml:space="preserve"> are providing financial support to the </w:t>
      </w:r>
      <w:r w:rsidR="7C84A9EA" w:rsidRPr="39FCBD2A">
        <w:rPr>
          <w:rFonts w:ascii="Segoe UI" w:eastAsia="Segoe UI" w:hAnsi="Segoe UI" w:cs="Segoe UI"/>
        </w:rPr>
        <w:t>organization and</w:t>
      </w:r>
      <w:r w:rsidR="48127244" w:rsidRPr="39FCBD2A">
        <w:rPr>
          <w:rFonts w:ascii="Segoe UI" w:eastAsia="Segoe UI" w:hAnsi="Segoe UI" w:cs="Segoe UI"/>
        </w:rPr>
        <w:t xml:space="preserve"> helping with business initia</w:t>
      </w:r>
      <w:r w:rsidR="1A1F6E18" w:rsidRPr="39FCBD2A">
        <w:rPr>
          <w:rFonts w:ascii="Segoe UI" w:eastAsia="Segoe UI" w:hAnsi="Segoe UI" w:cs="Segoe UI"/>
        </w:rPr>
        <w:t>tes.</w:t>
      </w:r>
    </w:p>
    <w:p w14:paraId="37C98D6B" w14:textId="478C02E9" w:rsidR="51FA7A18" w:rsidRDefault="51FA7A18" w:rsidP="39FCBD2A">
      <w:pPr>
        <w:tabs>
          <w:tab w:val="num" w:pos="432"/>
        </w:tabs>
        <w:ind w:left="360"/>
        <w:jc w:val="both"/>
        <w:rPr>
          <w:rFonts w:ascii="Segoe UI" w:eastAsia="Segoe UI" w:hAnsi="Segoe UI" w:cs="Segoe UI"/>
          <w:color w:val="7F7F7F" w:themeColor="text1" w:themeTint="80"/>
        </w:rPr>
      </w:pPr>
      <w:r w:rsidRPr="39FCBD2A">
        <w:rPr>
          <w:rFonts w:ascii="Segoe UI" w:eastAsia="Segoe UI" w:hAnsi="Segoe UI" w:cs="Segoe UI"/>
          <w:b/>
          <w:bCs/>
        </w:rPr>
        <w:t xml:space="preserve">Lenders </w:t>
      </w:r>
      <w:r w:rsidRPr="39FCBD2A">
        <w:rPr>
          <w:rFonts w:ascii="Segoe UI" w:eastAsia="Segoe UI" w:hAnsi="Segoe UI" w:cs="Segoe UI"/>
        </w:rPr>
        <w:t>(The people who are raising the money)</w:t>
      </w:r>
      <w:r w:rsidR="678323BA" w:rsidRPr="39FCBD2A">
        <w:rPr>
          <w:rFonts w:ascii="Segoe UI" w:eastAsia="Segoe UI" w:hAnsi="Segoe UI" w:cs="Segoe UI"/>
        </w:rPr>
        <w:t xml:space="preserve">, kiva is a crowdfunding organization as the individuals pool money for </w:t>
      </w:r>
      <w:r w:rsidR="3CDA97D5" w:rsidRPr="39FCBD2A">
        <w:rPr>
          <w:rFonts w:ascii="Segoe UI" w:eastAsia="Segoe UI" w:hAnsi="Segoe UI" w:cs="Segoe UI"/>
        </w:rPr>
        <w:t xml:space="preserve">a specific project or need. Lenders are called the external stakeholders because they have a financial interest in the success of the project for </w:t>
      </w:r>
      <w:r w:rsidR="4920CBA6" w:rsidRPr="39FCBD2A">
        <w:rPr>
          <w:rFonts w:ascii="Segoe UI" w:eastAsia="Segoe UI" w:hAnsi="Segoe UI" w:cs="Segoe UI"/>
        </w:rPr>
        <w:t xml:space="preserve">which </w:t>
      </w:r>
      <w:r w:rsidR="3CDA97D5" w:rsidRPr="39FCBD2A">
        <w:rPr>
          <w:rFonts w:ascii="Segoe UI" w:eastAsia="Segoe UI" w:hAnsi="Segoe UI" w:cs="Segoe UI"/>
        </w:rPr>
        <w:t>it has lent money</w:t>
      </w:r>
      <w:r w:rsidR="326F70BD" w:rsidRPr="39FCBD2A">
        <w:rPr>
          <w:rFonts w:ascii="Segoe UI" w:eastAsia="Segoe UI" w:hAnsi="Segoe UI" w:cs="Segoe UI"/>
        </w:rPr>
        <w:t>.</w:t>
      </w:r>
      <w:r w:rsidR="7EE0F5E0" w:rsidRPr="39FCBD2A">
        <w:rPr>
          <w:rFonts w:ascii="Segoe UI" w:eastAsia="Segoe UI" w:hAnsi="Segoe UI" w:cs="Segoe UI"/>
        </w:rPr>
        <w:t xml:space="preserve"> Kiva has </w:t>
      </w:r>
      <w:r w:rsidR="7AA07074" w:rsidRPr="39FCBD2A">
        <w:rPr>
          <w:rFonts w:ascii="Segoe UI" w:eastAsia="Segoe UI" w:hAnsi="Segoe UI" w:cs="Segoe UI"/>
        </w:rPr>
        <w:t>lenders from</w:t>
      </w:r>
      <w:r w:rsidR="7EE0F5E0" w:rsidRPr="39FCBD2A">
        <w:rPr>
          <w:rFonts w:ascii="Segoe UI" w:eastAsia="Segoe UI" w:hAnsi="Segoe UI" w:cs="Segoe UI"/>
        </w:rPr>
        <w:t xml:space="preserve"> over 70 nations covering 5 continents and so </w:t>
      </w:r>
      <w:r w:rsidR="128923C4" w:rsidRPr="39FCBD2A">
        <w:rPr>
          <w:rFonts w:ascii="Segoe UI" w:eastAsia="Segoe UI" w:hAnsi="Segoe UI" w:cs="Segoe UI"/>
        </w:rPr>
        <w:t>is</w:t>
      </w:r>
      <w:r w:rsidR="644DECBC" w:rsidRPr="39FCBD2A">
        <w:rPr>
          <w:rFonts w:ascii="Segoe UI" w:eastAsia="Segoe UI" w:hAnsi="Segoe UI" w:cs="Segoe UI"/>
        </w:rPr>
        <w:t xml:space="preserve"> the important aspect in regards with the rate of </w:t>
      </w:r>
      <w:r w:rsidR="201A3A0E" w:rsidRPr="39FCBD2A">
        <w:rPr>
          <w:rFonts w:ascii="Segoe UI" w:eastAsia="Segoe UI" w:hAnsi="Segoe UI" w:cs="Segoe UI"/>
        </w:rPr>
        <w:t>the organization’s</w:t>
      </w:r>
      <w:r w:rsidR="644DECBC" w:rsidRPr="39FCBD2A">
        <w:rPr>
          <w:rFonts w:ascii="Segoe UI" w:eastAsia="Segoe UI" w:hAnsi="Segoe UI" w:cs="Segoe UI"/>
        </w:rPr>
        <w:t xml:space="preserve"> success which is 96%</w:t>
      </w:r>
      <w:r w:rsidR="5E780DAE" w:rsidRPr="39FCBD2A">
        <w:rPr>
          <w:rFonts w:ascii="Segoe UI" w:eastAsia="Segoe UI" w:hAnsi="Segoe UI" w:cs="Segoe UI"/>
        </w:rPr>
        <w:t>.</w:t>
      </w:r>
    </w:p>
    <w:p w14:paraId="4F8A4F46" w14:textId="2D8CF17F" w:rsidR="5E780DAE" w:rsidRDefault="5E780DAE" w:rsidP="39FCBD2A">
      <w:pPr>
        <w:tabs>
          <w:tab w:val="num" w:pos="432"/>
        </w:tabs>
        <w:ind w:left="360"/>
        <w:jc w:val="both"/>
        <w:rPr>
          <w:rFonts w:ascii="Segoe UI" w:eastAsia="Segoe UI" w:hAnsi="Segoe UI" w:cs="Segoe UI"/>
        </w:rPr>
      </w:pPr>
      <w:r w:rsidRPr="39FCBD2A">
        <w:rPr>
          <w:rFonts w:ascii="Segoe UI" w:eastAsia="Segoe UI" w:hAnsi="Segoe UI" w:cs="Segoe UI"/>
          <w:b/>
          <w:bCs/>
        </w:rPr>
        <w:t xml:space="preserve">Borrowers </w:t>
      </w:r>
      <w:r w:rsidRPr="39FCBD2A">
        <w:rPr>
          <w:rFonts w:ascii="Segoe UI" w:eastAsia="Segoe UI" w:hAnsi="Segoe UI" w:cs="Segoe UI"/>
        </w:rPr>
        <w:t>(The people who are pleading money),</w:t>
      </w:r>
      <w:r w:rsidR="46D2B3F6" w:rsidRPr="39FCBD2A">
        <w:rPr>
          <w:rFonts w:ascii="Segoe UI" w:eastAsia="Segoe UI" w:hAnsi="Segoe UI" w:cs="Segoe UI"/>
        </w:rPr>
        <w:t xml:space="preserve"> The ultimate gain or loss effected are those who receives the loan called borrowers. The primary stakeholder for the success of Kiva.org as they are involved in the repayment of the borrowed loans. </w:t>
      </w:r>
      <w:r w:rsidR="12DFC0B9" w:rsidRPr="39FCBD2A">
        <w:rPr>
          <w:rFonts w:ascii="Segoe UI" w:eastAsia="Segoe UI" w:hAnsi="Segoe UI" w:cs="Segoe UI"/>
        </w:rPr>
        <w:t>The borrowers most found are from food, agriculture sectors</w:t>
      </w:r>
      <w:r w:rsidR="334966FA" w:rsidRPr="39FCBD2A">
        <w:rPr>
          <w:rFonts w:ascii="Segoe UI" w:eastAsia="Segoe UI" w:hAnsi="Segoe UI" w:cs="Segoe UI"/>
        </w:rPr>
        <w:t xml:space="preserve">. The percentage of loans </w:t>
      </w:r>
      <w:r w:rsidR="3FB69839" w:rsidRPr="39FCBD2A">
        <w:rPr>
          <w:rFonts w:ascii="Segoe UI" w:eastAsia="Segoe UI" w:hAnsi="Segoe UI" w:cs="Segoe UI"/>
        </w:rPr>
        <w:t>repaid</w:t>
      </w:r>
      <w:r w:rsidR="334966FA" w:rsidRPr="39FCBD2A">
        <w:rPr>
          <w:rFonts w:ascii="Segoe UI" w:eastAsia="Segoe UI" w:hAnsi="Segoe UI" w:cs="Segoe UI"/>
        </w:rPr>
        <w:t xml:space="preserve"> to the lenders is 96.3 from the year 2005</w:t>
      </w:r>
      <w:r w:rsidR="611C1014" w:rsidRPr="39FCBD2A">
        <w:rPr>
          <w:rFonts w:ascii="Segoe UI" w:eastAsia="Segoe UI" w:hAnsi="Segoe UI" w:cs="Segoe UI"/>
        </w:rPr>
        <w:t xml:space="preserve"> and the one of the major reasons is 0% interest offered and </w:t>
      </w:r>
      <w:r w:rsidR="334966FA" w:rsidRPr="39FCBD2A">
        <w:rPr>
          <w:rFonts w:ascii="Segoe UI" w:eastAsia="Segoe UI" w:hAnsi="Segoe UI" w:cs="Segoe UI"/>
        </w:rPr>
        <w:t xml:space="preserve">where KIVA </w:t>
      </w:r>
      <w:r w:rsidR="5CA0E2D8" w:rsidRPr="39FCBD2A">
        <w:rPr>
          <w:rFonts w:ascii="Segoe UI" w:eastAsia="Segoe UI" w:hAnsi="Segoe UI" w:cs="Segoe UI"/>
        </w:rPr>
        <w:t>funded over $1.68 billion worldwide.</w:t>
      </w:r>
      <w:r w:rsidR="276D8A41" w:rsidRPr="39FCBD2A">
        <w:rPr>
          <w:rFonts w:ascii="Segoe UI" w:eastAsia="Segoe UI" w:hAnsi="Segoe UI" w:cs="Segoe UI"/>
        </w:rPr>
        <w:t xml:space="preserve"> </w:t>
      </w:r>
    </w:p>
    <w:p w14:paraId="584430CF" w14:textId="7F383AC2" w:rsidR="18CE1149" w:rsidRDefault="18CE1149" w:rsidP="39FCBD2A">
      <w:pPr>
        <w:tabs>
          <w:tab w:val="num" w:pos="432"/>
        </w:tabs>
        <w:ind w:left="360"/>
        <w:jc w:val="both"/>
        <w:rPr>
          <w:rFonts w:ascii="Segoe UI" w:eastAsia="Segoe UI" w:hAnsi="Segoe UI" w:cs="Segoe UI"/>
          <w:b/>
          <w:bCs/>
          <w:sz w:val="24"/>
          <w:szCs w:val="24"/>
        </w:rPr>
      </w:pPr>
      <w:r w:rsidRPr="39FCBD2A">
        <w:rPr>
          <w:rFonts w:ascii="Segoe UI" w:eastAsia="Segoe UI" w:hAnsi="Segoe UI" w:cs="Segoe UI"/>
          <w:b/>
          <w:bCs/>
        </w:rPr>
        <w:t>Microfinance institutions</w:t>
      </w:r>
      <w:r w:rsidRPr="39FCBD2A">
        <w:rPr>
          <w:rFonts w:ascii="Segoe UI" w:eastAsia="Segoe UI" w:hAnsi="Segoe UI" w:cs="Segoe UI"/>
        </w:rPr>
        <w:t xml:space="preserve"> </w:t>
      </w:r>
      <w:r w:rsidR="502EB93E" w:rsidRPr="39FCBD2A">
        <w:rPr>
          <w:rFonts w:ascii="Segoe UI" w:eastAsia="Segoe UI" w:hAnsi="Segoe UI" w:cs="Segoe UI"/>
        </w:rPr>
        <w:t>(The groups who provide the platform)</w:t>
      </w:r>
      <w:r w:rsidR="0A5EBEA9" w:rsidRPr="39FCBD2A">
        <w:rPr>
          <w:rFonts w:ascii="Segoe UI" w:eastAsia="Segoe UI" w:hAnsi="Segoe UI" w:cs="Segoe UI"/>
        </w:rPr>
        <w:t>, Kiva works with more than 330 local organizations worldwide to distribute loans. These are the lending partners on the ground, meeting borrowers and delivering loans.</w:t>
      </w:r>
      <w:r w:rsidR="5858499C" w:rsidRPr="39FCBD2A">
        <w:rPr>
          <w:rFonts w:ascii="Segoe UI" w:eastAsia="Segoe UI" w:hAnsi="Segoe UI" w:cs="Segoe UI"/>
        </w:rPr>
        <w:t xml:space="preserve"> They allow entrepreneurs and small business owners in poor or rural regions to obtain small amounts of financing that would be difficult to obtain otherwise.</w:t>
      </w:r>
      <w:r w:rsidR="1C7BE208" w:rsidRPr="39FCBD2A">
        <w:rPr>
          <w:rFonts w:ascii="Segoe UI" w:eastAsia="Segoe UI" w:hAnsi="Segoe UI" w:cs="Segoe UI"/>
        </w:rPr>
        <w:t xml:space="preserve"> Their primary target </w:t>
      </w:r>
      <w:r w:rsidR="40A9CC3F" w:rsidRPr="39FCBD2A">
        <w:rPr>
          <w:rFonts w:ascii="Segoe UI" w:eastAsia="Segoe UI" w:hAnsi="Segoe UI" w:cs="Segoe UI"/>
        </w:rPr>
        <w:t>is</w:t>
      </w:r>
      <w:r w:rsidR="1C7BE208" w:rsidRPr="39FCBD2A">
        <w:rPr>
          <w:rFonts w:ascii="Segoe UI" w:eastAsia="Segoe UI" w:hAnsi="Segoe UI" w:cs="Segoe UI"/>
        </w:rPr>
        <w:t xml:space="preserve"> less </w:t>
      </w:r>
      <w:r w:rsidR="027DF0FD" w:rsidRPr="39FCBD2A">
        <w:rPr>
          <w:rFonts w:ascii="Segoe UI" w:eastAsia="Segoe UI" w:hAnsi="Segoe UI" w:cs="Segoe UI"/>
        </w:rPr>
        <w:t>developed</w:t>
      </w:r>
      <w:r w:rsidR="1C7BE208" w:rsidRPr="39FCBD2A">
        <w:rPr>
          <w:rFonts w:ascii="Segoe UI" w:eastAsia="Segoe UI" w:hAnsi="Segoe UI" w:cs="Segoe UI"/>
        </w:rPr>
        <w:t xml:space="preserve"> countries</w:t>
      </w:r>
      <w:r w:rsidR="5C6ECAC0" w:rsidRPr="39FCBD2A">
        <w:rPr>
          <w:rFonts w:ascii="Segoe UI" w:eastAsia="Segoe UI" w:hAnsi="Segoe UI" w:cs="Segoe UI"/>
        </w:rPr>
        <w:t xml:space="preserve"> to promote economic growth, financial inclusion, and prosperity.</w:t>
      </w:r>
    </w:p>
    <w:p w14:paraId="2718E105" w14:textId="469A0B4A" w:rsidR="39FCBD2A" w:rsidRDefault="39FCBD2A" w:rsidP="39FCBD2A">
      <w:pPr>
        <w:tabs>
          <w:tab w:val="num" w:pos="432"/>
        </w:tabs>
        <w:ind w:left="360"/>
        <w:jc w:val="both"/>
        <w:rPr>
          <w:rFonts w:ascii="Segoe UI" w:eastAsia="Segoe UI" w:hAnsi="Segoe UI" w:cs="Segoe UI"/>
        </w:rPr>
      </w:pPr>
    </w:p>
    <w:p w14:paraId="49FD9854" w14:textId="2F5478DB" w:rsidR="59B5662D" w:rsidRDefault="59B5662D" w:rsidP="39FCBD2A">
      <w:pPr>
        <w:tabs>
          <w:tab w:val="num" w:pos="432"/>
        </w:tabs>
        <w:ind w:left="360"/>
        <w:jc w:val="both"/>
        <w:rPr>
          <w:rFonts w:ascii="Segoe UI" w:eastAsia="Segoe UI" w:hAnsi="Segoe UI" w:cs="Segoe UI"/>
          <w:b/>
          <w:bCs/>
          <w:sz w:val="24"/>
          <w:szCs w:val="24"/>
        </w:rPr>
      </w:pPr>
      <w:r w:rsidRPr="39FCBD2A">
        <w:rPr>
          <w:rFonts w:ascii="Segoe UI" w:eastAsia="Segoe UI" w:hAnsi="Segoe UI" w:cs="Segoe UI"/>
          <w:b/>
          <w:bCs/>
          <w:sz w:val="24"/>
          <w:szCs w:val="24"/>
        </w:rPr>
        <w:t>3.2.1. Research objective</w:t>
      </w:r>
    </w:p>
    <w:p w14:paraId="71FF0A00" w14:textId="65E36237" w:rsidR="27597BA2" w:rsidRDefault="27597BA2" w:rsidP="39FCBD2A">
      <w:pPr>
        <w:tabs>
          <w:tab w:val="num" w:pos="432"/>
        </w:tabs>
        <w:ind w:left="360"/>
        <w:jc w:val="both"/>
        <w:rPr>
          <w:rFonts w:ascii="Segoe UI" w:eastAsia="Segoe UI" w:hAnsi="Segoe UI" w:cs="Segoe UI"/>
        </w:rPr>
      </w:pPr>
      <w:r w:rsidRPr="39FCBD2A">
        <w:rPr>
          <w:rFonts w:ascii="Segoe UI" w:eastAsia="Segoe UI" w:hAnsi="Segoe UI" w:cs="Segoe UI"/>
        </w:rPr>
        <w:t>Our main objective is to predict the loan status by determining economic levels of borrowers using kiva loan data set in addition to other economic as well demographic data which includes nation’s multidimensional poverty index (MPI ranging from 0 to 1, with higher values implying greater poverty), percentage contribution of deprivations of each working sector to overall poverty of a country. This helps the field partners to filter the entrepreneurs and post the qualified one’s profile on kiva’s website. It also gains trust in the lenders for their returns and could increase the participation of lenders in lending money for multiple borrowers, eventually leading to the Kiva organization’s growth. This also gives an idea for a borrower by looking into qualified loan profiles so that they can predict their application status before applying.</w:t>
      </w:r>
    </w:p>
    <w:p w14:paraId="2A386C10" w14:textId="56E03600" w:rsidR="39FCBD2A" w:rsidRDefault="39FCBD2A" w:rsidP="39FCBD2A">
      <w:pPr>
        <w:tabs>
          <w:tab w:val="num" w:pos="432"/>
        </w:tabs>
        <w:ind w:left="360"/>
        <w:jc w:val="both"/>
        <w:rPr>
          <w:rFonts w:ascii="Segoe UI" w:eastAsia="Segoe UI" w:hAnsi="Segoe UI" w:cs="Segoe UI"/>
          <w:b/>
          <w:bCs/>
          <w:sz w:val="24"/>
          <w:szCs w:val="24"/>
        </w:rPr>
      </w:pPr>
    </w:p>
    <w:p w14:paraId="793819CF" w14:textId="0D079ED5" w:rsidR="721C8A64" w:rsidRDefault="721C8A64" w:rsidP="39FCBD2A">
      <w:pPr>
        <w:tabs>
          <w:tab w:val="num" w:pos="432"/>
        </w:tabs>
        <w:ind w:left="360"/>
        <w:jc w:val="both"/>
        <w:rPr>
          <w:rFonts w:ascii="Segoe UI" w:eastAsia="Segoe UI" w:hAnsi="Segoe UI" w:cs="Segoe UI"/>
          <w:b/>
          <w:bCs/>
          <w:sz w:val="24"/>
          <w:szCs w:val="24"/>
        </w:rPr>
      </w:pPr>
      <w:r w:rsidRPr="39FCBD2A">
        <w:rPr>
          <w:rFonts w:ascii="Segoe UI" w:eastAsia="Segoe UI" w:hAnsi="Segoe UI" w:cs="Segoe UI"/>
          <w:b/>
          <w:bCs/>
          <w:sz w:val="24"/>
          <w:szCs w:val="24"/>
        </w:rPr>
        <w:t xml:space="preserve">     </w:t>
      </w:r>
      <w:r w:rsidR="353236E9" w:rsidRPr="39FCBD2A">
        <w:rPr>
          <w:rFonts w:ascii="Segoe UI" w:eastAsia="Segoe UI" w:hAnsi="Segoe UI" w:cs="Segoe UI"/>
          <w:b/>
          <w:bCs/>
          <w:sz w:val="24"/>
          <w:szCs w:val="24"/>
        </w:rPr>
        <w:t xml:space="preserve">3.3 Similar Organization </w:t>
      </w:r>
      <w:r w:rsidR="3D353B51" w:rsidRPr="39FCBD2A">
        <w:rPr>
          <w:rFonts w:ascii="Segoe UI" w:eastAsia="Segoe UI" w:hAnsi="Segoe UI" w:cs="Segoe UI"/>
          <w:b/>
          <w:bCs/>
          <w:sz w:val="24"/>
          <w:szCs w:val="24"/>
        </w:rPr>
        <w:t>problems:</w:t>
      </w:r>
    </w:p>
    <w:p w14:paraId="049D4BF4" w14:textId="61933A2F" w:rsidR="39FCBD2A" w:rsidRDefault="39FCBD2A" w:rsidP="39FCBD2A">
      <w:pPr>
        <w:jc w:val="both"/>
        <w:rPr>
          <w:rFonts w:ascii="Segoe UI" w:eastAsia="Segoe UI" w:hAnsi="Segoe UI" w:cs="Segoe UI"/>
          <w:b/>
          <w:bCs/>
          <w:color w:val="000000" w:themeColor="text1"/>
          <w:sz w:val="24"/>
          <w:szCs w:val="24"/>
        </w:rPr>
      </w:pPr>
    </w:p>
    <w:p w14:paraId="07EE9025" w14:textId="1866E181" w:rsidR="353236E9" w:rsidRDefault="353236E9" w:rsidP="39FCBD2A">
      <w:pPr>
        <w:ind w:left="720"/>
        <w:jc w:val="both"/>
        <w:rPr>
          <w:rFonts w:ascii="Segoe UI" w:eastAsia="Segoe UI" w:hAnsi="Segoe UI" w:cs="Segoe UI"/>
          <w:b/>
          <w:bCs/>
          <w:color w:val="000000" w:themeColor="text1"/>
          <w:sz w:val="24"/>
          <w:szCs w:val="24"/>
        </w:rPr>
      </w:pPr>
      <w:r w:rsidRPr="39FCBD2A">
        <w:rPr>
          <w:rFonts w:ascii="Segoe UI" w:eastAsia="Segoe UI" w:hAnsi="Segoe UI" w:cs="Segoe UI"/>
          <w:b/>
          <w:bCs/>
          <w:color w:val="000000" w:themeColor="text1"/>
          <w:sz w:val="24"/>
          <w:szCs w:val="24"/>
        </w:rPr>
        <w:t xml:space="preserve">3.3.1 </w:t>
      </w:r>
      <w:proofErr w:type="spellStart"/>
      <w:proofErr w:type="gramStart"/>
      <w:r w:rsidRPr="39FCBD2A">
        <w:rPr>
          <w:rFonts w:ascii="Segoe UI" w:eastAsia="Segoe UI" w:hAnsi="Segoe UI" w:cs="Segoe UI"/>
          <w:b/>
          <w:bCs/>
          <w:color w:val="000000" w:themeColor="text1"/>
          <w:sz w:val="24"/>
          <w:szCs w:val="24"/>
        </w:rPr>
        <w:t>Zidisha</w:t>
      </w:r>
      <w:proofErr w:type="spellEnd"/>
      <w:r w:rsidRPr="39FCBD2A">
        <w:rPr>
          <w:rFonts w:ascii="Segoe UI" w:eastAsia="Segoe UI" w:hAnsi="Segoe UI" w:cs="Segoe UI"/>
          <w:b/>
          <w:bCs/>
          <w:color w:val="000000" w:themeColor="text1"/>
          <w:sz w:val="24"/>
          <w:szCs w:val="24"/>
        </w:rPr>
        <w:t xml:space="preserve"> :</w:t>
      </w:r>
      <w:proofErr w:type="gramEnd"/>
      <w:r w:rsidRPr="39FCBD2A">
        <w:rPr>
          <w:rFonts w:ascii="Segoe UI" w:eastAsia="Segoe UI" w:hAnsi="Segoe UI" w:cs="Segoe UI"/>
          <w:b/>
          <w:bCs/>
          <w:color w:val="000000" w:themeColor="text1"/>
          <w:sz w:val="24"/>
          <w:szCs w:val="24"/>
        </w:rPr>
        <w:t xml:space="preserve"> </w:t>
      </w:r>
    </w:p>
    <w:p w14:paraId="5D878D48" w14:textId="0F603150" w:rsidR="39FCBD2A" w:rsidRDefault="39FCBD2A" w:rsidP="39FCBD2A">
      <w:pPr>
        <w:jc w:val="both"/>
        <w:rPr>
          <w:rFonts w:ascii="Arial" w:eastAsia="Arial" w:hAnsi="Arial" w:cs="Arial"/>
          <w:color w:val="000000" w:themeColor="text1"/>
          <w:sz w:val="18"/>
          <w:szCs w:val="18"/>
        </w:rPr>
      </w:pPr>
    </w:p>
    <w:p w14:paraId="0FADD884" w14:textId="36365364" w:rsidR="353236E9" w:rsidRDefault="353236E9" w:rsidP="39FCBD2A">
      <w:pPr>
        <w:ind w:left="720"/>
        <w:rPr>
          <w:rFonts w:ascii="Segoe UI" w:eastAsia="Segoe UI" w:hAnsi="Segoe UI" w:cs="Segoe UI"/>
          <w:color w:val="000000" w:themeColor="text1"/>
        </w:rPr>
      </w:pPr>
      <w:r w:rsidRPr="39FCBD2A">
        <w:rPr>
          <w:rFonts w:ascii="Segoe UI" w:eastAsia="Segoe UI" w:hAnsi="Segoe UI" w:cs="Segoe UI"/>
          <w:color w:val="000000" w:themeColor="text1"/>
        </w:rPr>
        <w:t xml:space="preserve">One of the microfinance organizations is </w:t>
      </w:r>
      <w:proofErr w:type="spellStart"/>
      <w:r w:rsidRPr="39FCBD2A">
        <w:rPr>
          <w:rFonts w:ascii="Segoe UI" w:eastAsia="Segoe UI" w:hAnsi="Segoe UI" w:cs="Segoe UI"/>
          <w:color w:val="000000" w:themeColor="text1"/>
        </w:rPr>
        <w:t>Zidisha</w:t>
      </w:r>
      <w:proofErr w:type="spellEnd"/>
      <w:r w:rsidRPr="39FCBD2A">
        <w:rPr>
          <w:rFonts w:ascii="Segoe UI" w:eastAsia="Segoe UI" w:hAnsi="Segoe UI" w:cs="Segoe UI"/>
          <w:color w:val="000000" w:themeColor="text1"/>
        </w:rPr>
        <w:t xml:space="preserve">, </w:t>
      </w:r>
      <w:proofErr w:type="gramStart"/>
      <w:r w:rsidRPr="39FCBD2A">
        <w:rPr>
          <w:rFonts w:ascii="Segoe UI" w:eastAsia="Segoe UI" w:hAnsi="Segoe UI" w:cs="Segoe UI"/>
          <w:color w:val="000000" w:themeColor="text1"/>
        </w:rPr>
        <w:t>similar to</w:t>
      </w:r>
      <w:proofErr w:type="gramEnd"/>
      <w:r w:rsidRPr="39FCBD2A">
        <w:rPr>
          <w:rFonts w:ascii="Segoe UI" w:eastAsia="Segoe UI" w:hAnsi="Segoe UI" w:cs="Segoe UI"/>
          <w:color w:val="000000" w:themeColor="text1"/>
        </w:rPr>
        <w:t xml:space="preserve"> Kiva whose CEO is Julia </w:t>
      </w:r>
      <w:proofErr w:type="spellStart"/>
      <w:r w:rsidRPr="39FCBD2A">
        <w:rPr>
          <w:rFonts w:ascii="Segoe UI" w:eastAsia="Segoe UI" w:hAnsi="Segoe UI" w:cs="Segoe UI"/>
          <w:color w:val="000000" w:themeColor="text1"/>
        </w:rPr>
        <w:t>Kurnia</w:t>
      </w:r>
      <w:proofErr w:type="spellEnd"/>
      <w:r w:rsidRPr="39FCBD2A">
        <w:rPr>
          <w:rFonts w:ascii="Segoe UI" w:eastAsia="Segoe UI" w:hAnsi="Segoe UI" w:cs="Segoe UI"/>
          <w:color w:val="000000" w:themeColor="text1"/>
        </w:rPr>
        <w:t xml:space="preserve"> as mentioned, over 90% of loans in the last month were used to start or expand enterprises, 9% for college tuition or other educational investments, and less than 1% for consumer costs like health care or home improvement.</w:t>
      </w:r>
    </w:p>
    <w:p w14:paraId="7DF9AFFE" w14:textId="4C20EA97" w:rsidR="20710643" w:rsidRDefault="20710643" w:rsidP="39FCBD2A">
      <w:pPr>
        <w:ind w:left="720"/>
        <w:rPr>
          <w:rFonts w:ascii="Segoe UI" w:eastAsia="Segoe UI" w:hAnsi="Segoe UI" w:cs="Segoe UI"/>
          <w:color w:val="000000" w:themeColor="text1"/>
        </w:rPr>
      </w:pPr>
      <w:proofErr w:type="spellStart"/>
      <w:proofErr w:type="gramStart"/>
      <w:r w:rsidRPr="39FCBD2A">
        <w:rPr>
          <w:rFonts w:ascii="Segoe UI" w:eastAsia="Segoe UI" w:hAnsi="Segoe UI" w:cs="Segoe UI"/>
          <w:color w:val="000000" w:themeColor="text1"/>
        </w:rPr>
        <w:t>Zidisha</w:t>
      </w:r>
      <w:proofErr w:type="spellEnd"/>
      <w:r w:rsidRPr="39FCBD2A">
        <w:rPr>
          <w:rFonts w:ascii="Segoe UI" w:eastAsia="Segoe UI" w:hAnsi="Segoe UI" w:cs="Segoe UI"/>
          <w:color w:val="000000" w:themeColor="text1"/>
        </w:rPr>
        <w:t xml:space="preserve">  required</w:t>
      </w:r>
      <w:proofErr w:type="gramEnd"/>
      <w:r w:rsidRPr="39FCBD2A">
        <w:rPr>
          <w:rFonts w:ascii="Segoe UI" w:eastAsia="Segoe UI" w:hAnsi="Segoe UI" w:cs="Segoe UI"/>
          <w:color w:val="000000" w:themeColor="text1"/>
        </w:rPr>
        <w:t xml:space="preserve"> borrowers to describe to lenders the source of income they will use to repay loans when they are not used for activities that generate money. For instance, part-time employment can help university students pay back their student loans while they are enrolled in classes.</w:t>
      </w:r>
    </w:p>
    <w:p w14:paraId="393508D7" w14:textId="6889B942" w:rsidR="20710643" w:rsidRDefault="20710643" w:rsidP="39FCBD2A">
      <w:pPr>
        <w:ind w:left="720"/>
        <w:rPr>
          <w:rFonts w:ascii="Segoe UI" w:eastAsia="Segoe UI" w:hAnsi="Segoe UI" w:cs="Segoe UI"/>
          <w:color w:val="000000" w:themeColor="text1"/>
        </w:rPr>
      </w:pPr>
      <w:r w:rsidRPr="39FCBD2A">
        <w:rPr>
          <w:rFonts w:ascii="Segoe UI" w:eastAsia="Segoe UI" w:hAnsi="Segoe UI" w:cs="Segoe UI"/>
          <w:color w:val="000000" w:themeColor="text1"/>
        </w:rPr>
        <w:t xml:space="preserve">In conventional microfinance programs, loan administrators frequently meet with applicants in person to assess their ability to repay the loan and their cash flow. In the countries of borrowers, </w:t>
      </w:r>
      <w:proofErr w:type="spellStart"/>
      <w:r w:rsidRPr="39FCBD2A">
        <w:rPr>
          <w:rFonts w:ascii="Segoe UI" w:eastAsia="Segoe UI" w:hAnsi="Segoe UI" w:cs="Segoe UI"/>
          <w:color w:val="000000" w:themeColor="text1"/>
        </w:rPr>
        <w:t>Zidisha</w:t>
      </w:r>
      <w:proofErr w:type="spellEnd"/>
      <w:r w:rsidRPr="39FCBD2A">
        <w:rPr>
          <w:rFonts w:ascii="Segoe UI" w:eastAsia="Segoe UI" w:hAnsi="Segoe UI" w:cs="Segoe UI"/>
          <w:color w:val="000000" w:themeColor="text1"/>
        </w:rPr>
        <w:t xml:space="preserve"> has no employees or loan officers. </w:t>
      </w:r>
    </w:p>
    <w:p w14:paraId="4A972085" w14:textId="251B71E9" w:rsidR="20710643" w:rsidRDefault="20710643" w:rsidP="39FCBD2A">
      <w:pPr>
        <w:ind w:left="720"/>
        <w:rPr>
          <w:rFonts w:ascii="Segoe UI" w:eastAsia="Segoe UI" w:hAnsi="Segoe UI" w:cs="Segoe UI"/>
          <w:color w:val="000000" w:themeColor="text1"/>
        </w:rPr>
      </w:pPr>
      <w:r w:rsidRPr="39FCBD2A">
        <w:rPr>
          <w:rFonts w:ascii="Segoe UI" w:eastAsia="Segoe UI" w:hAnsi="Segoe UI" w:cs="Segoe UI"/>
          <w:color w:val="000000" w:themeColor="text1"/>
        </w:rPr>
        <w:t xml:space="preserve">Instead, </w:t>
      </w:r>
      <w:proofErr w:type="spellStart"/>
      <w:proofErr w:type="gramStart"/>
      <w:r w:rsidRPr="39FCBD2A">
        <w:rPr>
          <w:rFonts w:ascii="Segoe UI" w:eastAsia="Segoe UI" w:hAnsi="Segoe UI" w:cs="Segoe UI"/>
          <w:color w:val="000000" w:themeColor="text1"/>
        </w:rPr>
        <w:t>Zidisha</w:t>
      </w:r>
      <w:proofErr w:type="spellEnd"/>
      <w:r w:rsidRPr="39FCBD2A">
        <w:rPr>
          <w:rFonts w:ascii="Segoe UI" w:eastAsia="Segoe UI" w:hAnsi="Segoe UI" w:cs="Segoe UI"/>
          <w:color w:val="000000" w:themeColor="text1"/>
        </w:rPr>
        <w:t xml:space="preserve">  worked</w:t>
      </w:r>
      <w:proofErr w:type="gramEnd"/>
      <w:r w:rsidRPr="39FCBD2A">
        <w:rPr>
          <w:rFonts w:ascii="Segoe UI" w:eastAsia="Segoe UI" w:hAnsi="Segoe UI" w:cs="Segoe UI"/>
          <w:color w:val="000000" w:themeColor="text1"/>
        </w:rPr>
        <w:t xml:space="preserve"> to prevent excessive debt by forcing everyone to start with a modest loan and progressively raising credit limits as those modest early loans are successfully repaid.</w:t>
      </w:r>
    </w:p>
    <w:p w14:paraId="38EA305F" w14:textId="42CFCD7A" w:rsidR="20710643" w:rsidRDefault="20710643" w:rsidP="39FCBD2A">
      <w:pPr>
        <w:ind w:left="720"/>
        <w:rPr>
          <w:rFonts w:ascii="Segoe UI" w:eastAsia="Segoe UI" w:hAnsi="Segoe UI" w:cs="Segoe UI"/>
          <w:color w:val="1C1B1C"/>
        </w:rPr>
      </w:pPr>
      <w:r>
        <w:br/>
      </w:r>
      <w:r w:rsidR="648B1A8A" w:rsidRPr="39FCBD2A">
        <w:rPr>
          <w:rFonts w:ascii="Segoe UI" w:eastAsia="Segoe UI" w:hAnsi="Segoe UI" w:cs="Segoe UI"/>
          <w:b/>
          <w:bCs/>
          <w:sz w:val="24"/>
          <w:szCs w:val="24"/>
          <w:rPrChange w:id="79" w:author="Vuppala, Vinay" w:date="2022-11-01T03:40:00Z">
            <w:rPr>
              <w:rFonts w:ascii="Segoe UI" w:eastAsia="Segoe UI" w:hAnsi="Segoe UI" w:cs="Segoe UI"/>
            </w:rPr>
          </w:rPrChange>
        </w:rPr>
        <w:t xml:space="preserve">3.3.2 </w:t>
      </w:r>
      <w:r w:rsidRPr="39FCBD2A">
        <w:rPr>
          <w:rFonts w:ascii="Segoe UI" w:eastAsia="Segoe UI" w:hAnsi="Segoe UI" w:cs="Segoe UI"/>
          <w:b/>
          <w:bCs/>
          <w:color w:val="000000" w:themeColor="text1"/>
          <w:sz w:val="24"/>
          <w:szCs w:val="24"/>
          <w:rPrChange w:id="80" w:author="Vuppala, Vinay" w:date="2022-11-01T03:40:00Z">
            <w:rPr>
              <w:rFonts w:ascii="Segoe UI" w:eastAsia="Segoe UI" w:hAnsi="Segoe UI" w:cs="Segoe UI"/>
              <w:color w:val="000000" w:themeColor="text1"/>
            </w:rPr>
          </w:rPrChange>
        </w:rPr>
        <w:t xml:space="preserve">Building Resources Across Communities: </w:t>
      </w:r>
    </w:p>
    <w:p w14:paraId="0F9D7450" w14:textId="0B9992EA" w:rsidR="39FCBD2A" w:rsidRDefault="39FCBD2A" w:rsidP="39FCBD2A">
      <w:pPr>
        <w:ind w:left="720"/>
        <w:rPr>
          <w:rFonts w:ascii="Segoe UI" w:eastAsia="Segoe UI" w:hAnsi="Segoe UI" w:cs="Segoe UI"/>
          <w:color w:val="000000" w:themeColor="text1"/>
        </w:rPr>
      </w:pPr>
    </w:p>
    <w:p w14:paraId="1191FFC5" w14:textId="51C00D4C" w:rsidR="20710643" w:rsidRDefault="20710643" w:rsidP="39FCBD2A">
      <w:pPr>
        <w:ind w:left="720"/>
        <w:rPr>
          <w:rFonts w:ascii="Segoe UI" w:eastAsia="Segoe UI" w:hAnsi="Segoe UI" w:cs="Segoe UI"/>
          <w:color w:val="1C1B1C"/>
        </w:rPr>
      </w:pPr>
      <w:r w:rsidRPr="39FCBD2A">
        <w:rPr>
          <w:rFonts w:ascii="Segoe UI" w:eastAsia="Segoe UI" w:hAnsi="Segoe UI" w:cs="Segoe UI"/>
          <w:color w:val="000000" w:themeColor="text1"/>
        </w:rPr>
        <w:t xml:space="preserve">Other organization which is </w:t>
      </w:r>
      <w:proofErr w:type="gramStart"/>
      <w:r w:rsidRPr="39FCBD2A">
        <w:rPr>
          <w:rFonts w:ascii="Segoe UI" w:eastAsia="Segoe UI" w:hAnsi="Segoe UI" w:cs="Segoe UI"/>
          <w:color w:val="000000" w:themeColor="text1"/>
        </w:rPr>
        <w:t>similar to</w:t>
      </w:r>
      <w:proofErr w:type="gramEnd"/>
      <w:r w:rsidRPr="39FCBD2A">
        <w:rPr>
          <w:rFonts w:ascii="Segoe UI" w:eastAsia="Segoe UI" w:hAnsi="Segoe UI" w:cs="Segoe UI"/>
          <w:color w:val="000000" w:themeColor="text1"/>
        </w:rPr>
        <w:t xml:space="preserve"> kiva is Building Resources Across Communities</w:t>
      </w:r>
      <w:r w:rsidRPr="39FCBD2A">
        <w:rPr>
          <w:rFonts w:ascii="Segoe UI" w:eastAsia="Segoe UI" w:hAnsi="Segoe UI" w:cs="Segoe UI"/>
          <w:color w:val="1C1B1C"/>
        </w:rPr>
        <w:t xml:space="preserve"> (BRAC). </w:t>
      </w:r>
      <w:r w:rsidR="005B1FA2" w:rsidRPr="39FCBD2A">
        <w:rPr>
          <w:rFonts w:ascii="Segoe UI" w:eastAsia="Segoe UI" w:hAnsi="Segoe UI" w:cs="Segoe UI"/>
          <w:color w:val="1C1B1C"/>
        </w:rPr>
        <w:t>It is</w:t>
      </w:r>
      <w:r w:rsidRPr="39FCBD2A">
        <w:rPr>
          <w:rFonts w:ascii="Segoe UI" w:eastAsia="Segoe UI" w:hAnsi="Segoe UI" w:cs="Segoe UI"/>
          <w:color w:val="1C1B1C"/>
        </w:rPr>
        <w:t xml:space="preserve"> the biggest non-legislative improvement association on the planet regarding the number of workers. Hasan established BRAC in 1972 and it utilizes </w:t>
      </w:r>
      <w:proofErr w:type="gramStart"/>
      <w:r w:rsidRPr="39FCBD2A">
        <w:rPr>
          <w:rFonts w:ascii="Segoe UI" w:eastAsia="Segoe UI" w:hAnsi="Segoe UI" w:cs="Segoe UI"/>
          <w:color w:val="1C1B1C"/>
        </w:rPr>
        <w:t>in excess of</w:t>
      </w:r>
      <w:proofErr w:type="gramEnd"/>
      <w:r w:rsidRPr="39FCBD2A">
        <w:rPr>
          <w:rFonts w:ascii="Segoe UI" w:eastAsia="Segoe UI" w:hAnsi="Segoe UI" w:cs="Segoe UI"/>
          <w:color w:val="1C1B1C"/>
        </w:rPr>
        <w:t xml:space="preserve"> 120,000 individuals in 11 nations. BRAC has a microfinance program, essentially in Bangladesh, which has lent to 5.6 million borrowers, 87 percent of whom are ladies. Dissimilar to Kiva and </w:t>
      </w:r>
      <w:proofErr w:type="spellStart"/>
      <w:r w:rsidRPr="39FCBD2A">
        <w:rPr>
          <w:rFonts w:ascii="Segoe UI" w:eastAsia="Segoe UI" w:hAnsi="Segoe UI" w:cs="Segoe UI"/>
          <w:color w:val="1C1B1C"/>
        </w:rPr>
        <w:t>Zidisha</w:t>
      </w:r>
      <w:proofErr w:type="spellEnd"/>
      <w:r w:rsidRPr="39FCBD2A">
        <w:rPr>
          <w:rFonts w:ascii="Segoe UI" w:eastAsia="Segoe UI" w:hAnsi="Segoe UI" w:cs="Segoe UI"/>
          <w:color w:val="1C1B1C"/>
        </w:rPr>
        <w:t xml:space="preserve">, which work one individual to another loaning administrations, BRAC disperses advances to moneylenders on its own utilizing gifts and different assets. BRAC likewise takes care of business irrelevant to microfinance, putting resources into schools and in water, </w:t>
      </w:r>
      <w:proofErr w:type="gramStart"/>
      <w:r w:rsidRPr="39FCBD2A">
        <w:rPr>
          <w:rFonts w:ascii="Segoe UI" w:eastAsia="Segoe UI" w:hAnsi="Segoe UI" w:cs="Segoe UI"/>
          <w:color w:val="1C1B1C"/>
        </w:rPr>
        <w:t>cleanliness</w:t>
      </w:r>
      <w:proofErr w:type="gramEnd"/>
      <w:r w:rsidRPr="39FCBD2A">
        <w:rPr>
          <w:rFonts w:ascii="Segoe UI" w:eastAsia="Segoe UI" w:hAnsi="Segoe UI" w:cs="Segoe UI"/>
          <w:color w:val="1C1B1C"/>
        </w:rPr>
        <w:t xml:space="preserve"> and disinfection administrations.</w:t>
      </w:r>
    </w:p>
    <w:p w14:paraId="5AEEED34" w14:textId="6E5F1123" w:rsidR="39FCBD2A" w:rsidRDefault="39FCBD2A" w:rsidP="39FCBD2A">
      <w:pPr>
        <w:ind w:left="720"/>
        <w:rPr>
          <w:rFonts w:ascii="Segoe UI" w:eastAsia="Segoe UI" w:hAnsi="Segoe UI" w:cs="Segoe UI"/>
          <w:color w:val="1C1B1C"/>
        </w:rPr>
      </w:pPr>
    </w:p>
    <w:p w14:paraId="1C239C8D" w14:textId="03ABC80C" w:rsidR="39FCBD2A" w:rsidRDefault="39FCBD2A" w:rsidP="39FCBD2A">
      <w:pPr>
        <w:ind w:left="720"/>
        <w:rPr>
          <w:rFonts w:ascii="Segoe UI" w:eastAsia="Segoe UI" w:hAnsi="Segoe UI" w:cs="Segoe UI"/>
          <w:color w:val="1C1B1C"/>
        </w:rPr>
      </w:pPr>
    </w:p>
    <w:p w14:paraId="74E7CAC3" w14:textId="438FC240" w:rsidR="1CBB265D" w:rsidRDefault="1CBB265D" w:rsidP="39FCBD2A">
      <w:pPr>
        <w:tabs>
          <w:tab w:val="num" w:pos="432"/>
        </w:tabs>
        <w:jc w:val="both"/>
        <w:rPr>
          <w:rFonts w:ascii="Segoe UI" w:eastAsia="Segoe UI" w:hAnsi="Segoe UI" w:cs="Segoe UI"/>
          <w:sz w:val="24"/>
          <w:szCs w:val="24"/>
        </w:rPr>
      </w:pPr>
      <w:r w:rsidRPr="39FCBD2A">
        <w:rPr>
          <w:rFonts w:ascii="Segoe UI" w:eastAsia="Segoe UI" w:hAnsi="Segoe UI" w:cs="Segoe UI"/>
          <w:sz w:val="24"/>
          <w:szCs w:val="24"/>
        </w:rPr>
        <w:t>1.</w:t>
      </w:r>
      <w:r w:rsidRPr="39FCBD2A">
        <w:rPr>
          <w:rFonts w:ascii="Segoe UI" w:eastAsia="Segoe UI" w:hAnsi="Segoe UI" w:cs="Segoe UI"/>
          <w:b/>
          <w:bCs/>
          <w:sz w:val="24"/>
          <w:szCs w:val="24"/>
        </w:rPr>
        <w:t>1.</w:t>
      </w:r>
      <w:r w:rsidRPr="39FCBD2A">
        <w:rPr>
          <w:rFonts w:ascii="Times New Roman" w:eastAsia="Times New Roman" w:hAnsi="Times New Roman" w:cs="Times New Roman"/>
          <w:b/>
          <w:bCs/>
          <w:sz w:val="14"/>
          <w:szCs w:val="14"/>
        </w:rPr>
        <w:t xml:space="preserve"> </w:t>
      </w:r>
      <w:r w:rsidRPr="39FCBD2A">
        <w:rPr>
          <w:rFonts w:ascii="Segoe UI" w:eastAsia="Segoe UI" w:hAnsi="Segoe UI" w:cs="Segoe UI"/>
          <w:b/>
          <w:bCs/>
          <w:sz w:val="24"/>
          <w:szCs w:val="24"/>
        </w:rPr>
        <w:t>Research Questions</w:t>
      </w:r>
    </w:p>
    <w:p w14:paraId="178834FB" w14:textId="41F394A8" w:rsidR="1CBB265D" w:rsidRDefault="1CBB265D" w:rsidP="39FCBD2A">
      <w:pPr>
        <w:pStyle w:val="ListParagraph"/>
        <w:numPr>
          <w:ilvl w:val="2"/>
          <w:numId w:val="13"/>
        </w:numPr>
        <w:jc w:val="both"/>
        <w:rPr>
          <w:rFonts w:ascii="Segoe UI" w:eastAsia="Segoe UI" w:hAnsi="Segoe UI" w:cs="Segoe UI"/>
          <w:sz w:val="24"/>
          <w:szCs w:val="24"/>
        </w:rPr>
      </w:pPr>
      <w:r w:rsidRPr="39FCBD2A">
        <w:rPr>
          <w:rFonts w:ascii="Segoe UI" w:eastAsia="Segoe UI" w:hAnsi="Segoe UI" w:cs="Segoe UI"/>
          <w:sz w:val="24"/>
          <w:szCs w:val="24"/>
        </w:rPr>
        <w:lastRenderedPageBreak/>
        <w:t>To determine the best fit machine learning model to predict loan funding based on model efficiency and model evaluation results (confusion matrix)</w:t>
      </w:r>
    </w:p>
    <w:p w14:paraId="2B052591" w14:textId="559D3F00" w:rsidR="1CBB265D" w:rsidRDefault="1CBB265D" w:rsidP="39FCBD2A">
      <w:pPr>
        <w:pStyle w:val="ListParagraph"/>
        <w:numPr>
          <w:ilvl w:val="2"/>
          <w:numId w:val="13"/>
        </w:numPr>
        <w:jc w:val="both"/>
        <w:rPr>
          <w:rFonts w:ascii="Segoe UI" w:eastAsia="Segoe UI" w:hAnsi="Segoe UI" w:cs="Segoe UI"/>
          <w:sz w:val="24"/>
          <w:szCs w:val="24"/>
        </w:rPr>
      </w:pPr>
      <w:r w:rsidRPr="39FCBD2A">
        <w:rPr>
          <w:rFonts w:ascii="Segoe UI" w:eastAsia="Segoe UI" w:hAnsi="Segoe UI" w:cs="Segoe UI"/>
          <w:sz w:val="24"/>
          <w:szCs w:val="24"/>
        </w:rPr>
        <w:t>To determine meaningful insights from loan descriptions by using NLP models / text analytics?</w:t>
      </w:r>
    </w:p>
    <w:p w14:paraId="7FE5279A" w14:textId="0096B58B" w:rsidR="1CBB265D" w:rsidRDefault="1CBB265D" w:rsidP="39FCBD2A">
      <w:pPr>
        <w:pStyle w:val="ListParagraph"/>
        <w:numPr>
          <w:ilvl w:val="2"/>
          <w:numId w:val="13"/>
        </w:numPr>
        <w:jc w:val="both"/>
        <w:rPr>
          <w:rFonts w:ascii="Segoe UI" w:eastAsia="Segoe UI" w:hAnsi="Segoe UI" w:cs="Segoe UI"/>
          <w:sz w:val="24"/>
          <w:szCs w:val="24"/>
        </w:rPr>
      </w:pPr>
      <w:r w:rsidRPr="39FCBD2A">
        <w:rPr>
          <w:rFonts w:ascii="Segoe UI" w:eastAsia="Segoe UI" w:hAnsi="Segoe UI" w:cs="Segoe UI"/>
          <w:sz w:val="24"/>
          <w:szCs w:val="24"/>
        </w:rPr>
        <w:t>What are the top features in loan descriptions that attract funding</w:t>
      </w:r>
    </w:p>
    <w:p w14:paraId="619DAAB4" w14:textId="57643CFE" w:rsidR="39FCBD2A" w:rsidRDefault="39FCBD2A" w:rsidP="39FCBD2A">
      <w:pPr>
        <w:rPr>
          <w:rFonts w:ascii="Segoe UI" w:eastAsia="Segoe UI" w:hAnsi="Segoe UI" w:cs="Segoe UI"/>
          <w:color w:val="1C1B1C"/>
        </w:rPr>
      </w:pPr>
    </w:p>
    <w:p w14:paraId="219F030A" w14:textId="45D4AE33" w:rsidR="39FCBD2A" w:rsidRDefault="39FCBD2A" w:rsidP="39FCBD2A">
      <w:pPr>
        <w:ind w:left="720"/>
        <w:rPr>
          <w:rFonts w:ascii="Segoe UI" w:eastAsia="Segoe UI" w:hAnsi="Segoe UI" w:cs="Segoe UI"/>
          <w:color w:val="1C1B1C"/>
        </w:rPr>
      </w:pPr>
    </w:p>
    <w:p w14:paraId="6F0A1373" w14:textId="740C8A0B" w:rsidR="7D09B25D" w:rsidRDefault="7D09B25D" w:rsidP="39FCBD2A">
      <w:pPr>
        <w:pStyle w:val="ListParagraph"/>
        <w:numPr>
          <w:ilvl w:val="0"/>
          <w:numId w:val="5"/>
        </w:numPr>
        <w:jc w:val="both"/>
        <w:rPr>
          <w:rFonts w:ascii="Segoe UI" w:eastAsia="Segoe UI" w:hAnsi="Segoe UI" w:cs="Segoe UI"/>
          <w:b/>
          <w:bCs/>
          <w:sz w:val="24"/>
          <w:szCs w:val="24"/>
        </w:rPr>
      </w:pPr>
      <w:bookmarkStart w:id="81" w:name="_Toc992759252"/>
      <w:bookmarkStart w:id="82" w:name="_Toc1385159526"/>
      <w:bookmarkStart w:id="83" w:name="_Toc16077573"/>
      <w:bookmarkStart w:id="84" w:name="_Toc384864290"/>
      <w:bookmarkStart w:id="85" w:name="_Toc11576883"/>
      <w:bookmarkStart w:id="86" w:name="_Toc1098817025"/>
      <w:r w:rsidRPr="39FCBD2A">
        <w:rPr>
          <w:rFonts w:ascii="Segoe UI" w:eastAsia="Segoe UI" w:hAnsi="Segoe UI" w:cs="Segoe UI"/>
          <w:b/>
          <w:bCs/>
          <w:sz w:val="24"/>
          <w:szCs w:val="24"/>
        </w:rPr>
        <w:t>1.1.</w:t>
      </w:r>
      <w:r w:rsidRPr="39FCBD2A">
        <w:rPr>
          <w:rFonts w:ascii="Times New Roman" w:eastAsia="Times New Roman" w:hAnsi="Times New Roman" w:cs="Times New Roman"/>
          <w:sz w:val="14"/>
          <w:szCs w:val="14"/>
        </w:rPr>
        <w:t xml:space="preserve"> </w:t>
      </w:r>
      <w:r w:rsidRPr="39FCBD2A">
        <w:rPr>
          <w:rFonts w:ascii="Segoe UI" w:eastAsia="Segoe UI" w:hAnsi="Segoe UI" w:cs="Segoe UI"/>
          <w:b/>
          <w:bCs/>
          <w:sz w:val="24"/>
          <w:szCs w:val="24"/>
        </w:rPr>
        <w:t>Processing Data</w:t>
      </w:r>
      <w:bookmarkEnd w:id="81"/>
      <w:bookmarkEnd w:id="82"/>
      <w:bookmarkEnd w:id="83"/>
      <w:bookmarkEnd w:id="84"/>
      <w:bookmarkEnd w:id="85"/>
      <w:bookmarkEnd w:id="86"/>
    </w:p>
    <w:p w14:paraId="652E7E3F" w14:textId="6D41CB54" w:rsidR="7D09B25D" w:rsidRDefault="7D09B25D" w:rsidP="39FCBD2A">
      <w:pPr>
        <w:spacing w:line="257" w:lineRule="auto"/>
        <w:jc w:val="both"/>
        <w:rPr>
          <w:rFonts w:ascii="Segoe UI" w:eastAsia="Segoe UI" w:hAnsi="Segoe UI" w:cs="Segoe UI"/>
          <w:sz w:val="24"/>
          <w:szCs w:val="24"/>
        </w:rPr>
      </w:pPr>
      <w:r w:rsidRPr="39FCBD2A">
        <w:rPr>
          <w:rFonts w:ascii="Segoe UI" w:eastAsia="Segoe UI" w:hAnsi="Segoe UI" w:cs="Segoe UI"/>
          <w:sz w:val="24"/>
          <w:szCs w:val="24"/>
        </w:rPr>
        <w:t xml:space="preserve">We initially processed all the metadata available in all 3 datasets &amp; </w:t>
      </w:r>
      <w:del w:id="87" w:author="Thimmaiah, Chethan Kumar" w:date="2022-11-01T02:32:00Z">
        <w:r w:rsidRPr="39FCBD2A" w:rsidDel="7D09B25D">
          <w:rPr>
            <w:rFonts w:ascii="Segoe UI" w:eastAsia="Segoe UI" w:hAnsi="Segoe UI" w:cs="Segoe UI"/>
            <w:sz w:val="24"/>
            <w:szCs w:val="24"/>
          </w:rPr>
          <w:delText>corelated</w:delText>
        </w:r>
      </w:del>
      <w:ins w:id="88" w:author="Thimmaiah, Chethan Kumar" w:date="2022-11-01T02:32:00Z">
        <w:r w:rsidR="3977D7A7" w:rsidRPr="39FCBD2A">
          <w:rPr>
            <w:rFonts w:ascii="Segoe UI" w:eastAsia="Segoe UI" w:hAnsi="Segoe UI" w:cs="Segoe UI"/>
            <w:sz w:val="24"/>
            <w:szCs w:val="24"/>
          </w:rPr>
          <w:t>related</w:t>
        </w:r>
      </w:ins>
      <w:r w:rsidRPr="39FCBD2A">
        <w:rPr>
          <w:rFonts w:ascii="Segoe UI" w:eastAsia="Segoe UI" w:hAnsi="Segoe UI" w:cs="Segoe UI"/>
          <w:sz w:val="24"/>
          <w:szCs w:val="24"/>
        </w:rPr>
        <w:t xml:space="preserve"> to our objective of project report. It was understandable that loan data has key variables required to build predictive models to determine whether a loan application gets funded or not. With this presumption we started with basic data cleansing, data transformation &amp; data explorations tasks using Python programming on </w:t>
      </w:r>
      <w:proofErr w:type="spellStart"/>
      <w:r w:rsidRPr="39FCBD2A">
        <w:rPr>
          <w:rFonts w:ascii="Segoe UI" w:eastAsia="Segoe UI" w:hAnsi="Segoe UI" w:cs="Segoe UI"/>
          <w:sz w:val="24"/>
          <w:szCs w:val="24"/>
        </w:rPr>
        <w:t>Jupyter</w:t>
      </w:r>
      <w:proofErr w:type="spellEnd"/>
      <w:r w:rsidRPr="39FCBD2A">
        <w:rPr>
          <w:rFonts w:ascii="Segoe UI" w:eastAsia="Segoe UI" w:hAnsi="Segoe UI" w:cs="Segoe UI"/>
          <w:sz w:val="24"/>
          <w:szCs w:val="24"/>
        </w:rPr>
        <w:t xml:space="preserve"> notebook as well as visualizing data in Tableau application.</w:t>
      </w:r>
    </w:p>
    <w:p w14:paraId="5D025D21" w14:textId="3F456463" w:rsidR="7D09B25D" w:rsidRDefault="7D09B25D" w:rsidP="39FCBD2A">
      <w:pPr>
        <w:pStyle w:val="Heading2"/>
        <w:rPr>
          <w:rFonts w:ascii="Segoe UI" w:eastAsia="Segoe UI" w:hAnsi="Segoe UI" w:cs="Segoe UI"/>
          <w:bCs/>
        </w:rPr>
      </w:pPr>
      <w:bookmarkStart w:id="89" w:name="_Toc1966719032"/>
      <w:bookmarkStart w:id="90" w:name="_Toc1649833582"/>
      <w:bookmarkStart w:id="91" w:name="_Toc144679674"/>
      <w:bookmarkStart w:id="92" w:name="_Toc1667015820"/>
      <w:bookmarkStart w:id="93" w:name="_Toc2005722811"/>
      <w:bookmarkStart w:id="94" w:name="_Toc1986985264"/>
      <w:r w:rsidRPr="39FCBD2A">
        <w:rPr>
          <w:rFonts w:ascii="Segoe UI" w:eastAsia="Segoe UI" w:hAnsi="Segoe UI" w:cs="Segoe UI"/>
          <w:bCs/>
        </w:rPr>
        <w:t>1.2.</w:t>
      </w:r>
      <w:r w:rsidRPr="39FCBD2A">
        <w:rPr>
          <w:rFonts w:ascii="Times New Roman" w:eastAsia="Times New Roman" w:hAnsi="Times New Roman" w:cs="Times New Roman"/>
          <w:b w:val="0"/>
          <w:sz w:val="14"/>
          <w:szCs w:val="14"/>
        </w:rPr>
        <w:t xml:space="preserve"> </w:t>
      </w:r>
      <w:r w:rsidRPr="39FCBD2A">
        <w:rPr>
          <w:rFonts w:ascii="Segoe UI" w:eastAsia="Segoe UI" w:hAnsi="Segoe UI" w:cs="Segoe UI"/>
          <w:bCs/>
        </w:rPr>
        <w:t>Methods of Analysis</w:t>
      </w:r>
      <w:bookmarkEnd w:id="89"/>
      <w:bookmarkEnd w:id="90"/>
      <w:bookmarkEnd w:id="91"/>
      <w:bookmarkEnd w:id="92"/>
      <w:bookmarkEnd w:id="93"/>
      <w:bookmarkEnd w:id="94"/>
    </w:p>
    <w:p w14:paraId="78C4A254" w14:textId="41613BE7" w:rsidR="7D09B25D" w:rsidRDefault="7D09B25D" w:rsidP="39FCBD2A">
      <w:pPr>
        <w:spacing w:line="257" w:lineRule="auto"/>
        <w:jc w:val="both"/>
        <w:rPr>
          <w:rFonts w:ascii="Times New Roman" w:eastAsia="Times New Roman" w:hAnsi="Times New Roman" w:cs="Times New Roman"/>
          <w:sz w:val="24"/>
          <w:szCs w:val="24"/>
        </w:rPr>
      </w:pPr>
      <w:r w:rsidRPr="39FCBD2A">
        <w:rPr>
          <w:rFonts w:ascii="Segoe UI" w:eastAsia="Segoe UI" w:hAnsi="Segoe UI" w:cs="Segoe UI"/>
          <w:sz w:val="24"/>
          <w:szCs w:val="24"/>
        </w:rPr>
        <w:t>To carry out Machine Learning projects efficiently, it is important to define the tasks to be completed and the roles involved. This defines a structured process that drives the project team towards a well-defined goal and ensures a common understanding of the business needs. Even though many process models can be used for Data Mining projects, these models cannot be effectively applied to Machine Learning projects without adapting and adding tasks.</w:t>
      </w:r>
      <w:r w:rsidRPr="39FCBD2A">
        <w:rPr>
          <w:rFonts w:ascii="Times New Roman" w:eastAsia="Times New Roman" w:hAnsi="Times New Roman" w:cs="Times New Roman"/>
          <w:sz w:val="24"/>
          <w:szCs w:val="24"/>
        </w:rPr>
        <w:t xml:space="preserve"> </w:t>
      </w:r>
      <w:r w:rsidRPr="39FCBD2A">
        <w:rPr>
          <w:rFonts w:ascii="Segoe UI" w:eastAsia="Segoe UI" w:hAnsi="Segoe UI" w:cs="Segoe UI"/>
          <w:sz w:val="24"/>
          <w:szCs w:val="24"/>
        </w:rPr>
        <w:t>We adapted the well-known and widely accepted Cross-Industry Standard Process for Data Mining (CRISP-DM) to reflect Machine Learning specifics and ensure a successful execution of Machine Learning projects. Also, the participating roles and their responsibilities within the project are defined which is an important element that is missing in CRISP-DM. Since Machine Learning includes a broad spectrum of methods, this article will focus on adapting CRISP-DM to the specifics and requirements of unsupervised and supervised learning, encompassing specific methodologies like neural networks, decision trees and clustering (Elsevier Inc., 2017</w:t>
      </w:r>
      <w:r w:rsidRPr="39FCBD2A">
        <w:rPr>
          <w:rFonts w:ascii="Times New Roman" w:eastAsia="Times New Roman" w:hAnsi="Times New Roman" w:cs="Times New Roman"/>
          <w:sz w:val="24"/>
          <w:szCs w:val="24"/>
        </w:rPr>
        <w:t>)</w:t>
      </w:r>
    </w:p>
    <w:p w14:paraId="62908936" w14:textId="7E675073" w:rsidR="7D09B25D" w:rsidRDefault="7D09B25D" w:rsidP="39FCBD2A">
      <w:pPr>
        <w:spacing w:line="257" w:lineRule="auto"/>
        <w:jc w:val="both"/>
        <w:rPr>
          <w:rFonts w:ascii="Segoe UI" w:eastAsia="Segoe UI" w:hAnsi="Segoe UI" w:cs="Segoe UI"/>
          <w:sz w:val="24"/>
          <w:szCs w:val="24"/>
        </w:rPr>
      </w:pPr>
      <w:r w:rsidRPr="39FCBD2A">
        <w:rPr>
          <w:rFonts w:ascii="Segoe UI" w:eastAsia="Segoe UI" w:hAnsi="Segoe UI" w:cs="Segoe UI"/>
          <w:sz w:val="24"/>
          <w:szCs w:val="24"/>
        </w:rPr>
        <w:t xml:space="preserve">CRISP DM methodology has 6 steps, starting with basic understanding of the business &amp; the need of data mining project and ends with deployment of solution to meet the specific objective of business need. The key to success of any CRISP DM project is to ensure initial steps are strong &amp; correct as lateral steps </w:t>
      </w:r>
      <w:r w:rsidR="429A9DCF" w:rsidRPr="39FCBD2A">
        <w:rPr>
          <w:rFonts w:ascii="Segoe UI" w:eastAsia="Segoe UI" w:hAnsi="Segoe UI" w:cs="Segoe UI"/>
          <w:sz w:val="24"/>
          <w:szCs w:val="24"/>
        </w:rPr>
        <w:t>provide</w:t>
      </w:r>
      <w:r w:rsidRPr="39FCBD2A">
        <w:rPr>
          <w:rFonts w:ascii="Segoe UI" w:eastAsia="Segoe UI" w:hAnsi="Segoe UI" w:cs="Segoe UI"/>
          <w:sz w:val="24"/>
          <w:szCs w:val="24"/>
        </w:rPr>
        <w:t xml:space="preserve"> the outcome on data &amp; assumptions considered in earlier steps. </w:t>
      </w:r>
    </w:p>
    <w:p w14:paraId="5B8A234F" w14:textId="1387064F" w:rsidR="7D09B25D" w:rsidRDefault="7D09B25D" w:rsidP="39FCBD2A">
      <w:pPr>
        <w:spacing w:line="257" w:lineRule="auto"/>
        <w:jc w:val="center"/>
        <w:rPr>
          <w:rFonts w:ascii="Segoe UI" w:eastAsia="Segoe UI" w:hAnsi="Segoe UI" w:cs="Segoe UI"/>
          <w:sz w:val="24"/>
          <w:szCs w:val="24"/>
        </w:rPr>
      </w:pPr>
      <w:r w:rsidRPr="39FCBD2A">
        <w:rPr>
          <w:rFonts w:ascii="Segoe UI" w:eastAsia="Segoe UI" w:hAnsi="Segoe UI" w:cs="Segoe UI"/>
          <w:sz w:val="24"/>
          <w:szCs w:val="24"/>
        </w:rPr>
        <w:lastRenderedPageBreak/>
        <w:t>Figure 6.1: Six Step CRISP-DM Data Mining Process</w:t>
      </w:r>
    </w:p>
    <w:p w14:paraId="400EDC29" w14:textId="58AC65E5" w:rsidR="7D09B25D" w:rsidRDefault="7D09B25D" w:rsidP="39FCBD2A">
      <w:pPr>
        <w:pStyle w:val="Heading2"/>
        <w:rPr>
          <w:rFonts w:ascii="Segoe UI" w:eastAsia="Segoe UI" w:hAnsi="Segoe UI" w:cs="Segoe UI"/>
          <w:bCs/>
        </w:rPr>
      </w:pPr>
      <w:bookmarkStart w:id="95" w:name="_Toc1747075887"/>
      <w:bookmarkStart w:id="96" w:name="_Toc1363265291"/>
      <w:bookmarkStart w:id="97" w:name="_Toc10801729"/>
      <w:bookmarkStart w:id="98" w:name="_Toc770136937"/>
      <w:bookmarkStart w:id="99" w:name="_Toc2092276682"/>
      <w:bookmarkStart w:id="100" w:name="_Toc499006274"/>
      <w:r w:rsidRPr="39FCBD2A">
        <w:rPr>
          <w:rFonts w:ascii="Segoe UI" w:eastAsia="Segoe UI" w:hAnsi="Segoe UI" w:cs="Segoe UI"/>
          <w:bCs/>
        </w:rPr>
        <w:t>1.3.</w:t>
      </w:r>
      <w:r w:rsidRPr="39FCBD2A">
        <w:rPr>
          <w:rFonts w:ascii="Times New Roman" w:eastAsia="Times New Roman" w:hAnsi="Times New Roman" w:cs="Times New Roman"/>
          <w:b w:val="0"/>
          <w:sz w:val="14"/>
          <w:szCs w:val="14"/>
        </w:rPr>
        <w:t xml:space="preserve"> </w:t>
      </w:r>
      <w:r w:rsidRPr="39FCBD2A">
        <w:rPr>
          <w:rFonts w:ascii="Segoe UI" w:eastAsia="Segoe UI" w:hAnsi="Segoe UI" w:cs="Segoe UI"/>
          <w:bCs/>
        </w:rPr>
        <w:t>Model Building:</w:t>
      </w:r>
      <w:bookmarkEnd w:id="95"/>
      <w:bookmarkEnd w:id="96"/>
      <w:bookmarkEnd w:id="97"/>
      <w:bookmarkEnd w:id="98"/>
      <w:bookmarkEnd w:id="99"/>
      <w:bookmarkEnd w:id="100"/>
    </w:p>
    <w:p w14:paraId="796821A9" w14:textId="27861769" w:rsidR="7D09B25D" w:rsidRDefault="7D09B25D" w:rsidP="39FCBD2A">
      <w:pPr>
        <w:spacing w:line="257" w:lineRule="auto"/>
        <w:jc w:val="both"/>
        <w:rPr>
          <w:rFonts w:ascii="Segoe UI" w:eastAsia="Segoe UI" w:hAnsi="Segoe UI" w:cs="Segoe UI"/>
          <w:sz w:val="24"/>
          <w:szCs w:val="24"/>
        </w:rPr>
      </w:pPr>
      <w:r w:rsidRPr="39FCBD2A">
        <w:rPr>
          <w:rFonts w:ascii="Segoe UI" w:eastAsia="Segoe UI" w:hAnsi="Segoe UI" w:cs="Segoe UI"/>
          <w:sz w:val="24"/>
          <w:szCs w:val="24"/>
        </w:rPr>
        <w:t xml:space="preserve">In this step, we shall use different types of predictive models on the transformed data to conduct experiments to determine best suited model based on model efficiency, &amp; confusion matrix results.  For each model, we have suitably optimized relevant dependent parameters from loan data set which has 34 variable to obtain best results for our independent variable </w:t>
      </w:r>
      <w:proofErr w:type="gramStart"/>
      <w:r w:rsidRPr="39FCBD2A">
        <w:rPr>
          <w:rFonts w:ascii="Segoe UI" w:eastAsia="Segoe UI" w:hAnsi="Segoe UI" w:cs="Segoe UI"/>
          <w:sz w:val="24"/>
          <w:szCs w:val="24"/>
        </w:rPr>
        <w:t>( Loan</w:t>
      </w:r>
      <w:proofErr w:type="gramEnd"/>
      <w:r w:rsidRPr="39FCBD2A">
        <w:rPr>
          <w:rFonts w:ascii="Segoe UI" w:eastAsia="Segoe UI" w:hAnsi="Segoe UI" w:cs="Segoe UI"/>
          <w:sz w:val="24"/>
          <w:szCs w:val="24"/>
        </w:rPr>
        <w:t xml:space="preserve"> Status : Funded or not funded). We explored 3 Data Mining &amp; Machine Learning Models on our data set as shown in below figure.</w:t>
      </w:r>
    </w:p>
    <w:p w14:paraId="138775DB" w14:textId="33B882B1" w:rsidR="7D09B25D" w:rsidRDefault="7D09B25D" w:rsidP="39FCBD2A">
      <w:pPr>
        <w:pStyle w:val="ListParagraph"/>
        <w:numPr>
          <w:ilvl w:val="1"/>
          <w:numId w:val="30"/>
        </w:numPr>
        <w:tabs>
          <w:tab w:val="left" w:pos="0"/>
          <w:tab w:val="left" w:pos="1440"/>
        </w:tabs>
        <w:spacing w:line="257" w:lineRule="auto"/>
        <w:jc w:val="both"/>
        <w:rPr>
          <w:rFonts w:ascii="Segoe UI" w:eastAsia="Segoe UI" w:hAnsi="Segoe UI" w:cs="Segoe UI"/>
        </w:rPr>
      </w:pPr>
      <w:r w:rsidRPr="39FCBD2A">
        <w:rPr>
          <w:rFonts w:ascii="Segoe UI" w:eastAsia="Segoe UI" w:hAnsi="Segoe UI" w:cs="Segoe UI"/>
        </w:rPr>
        <w:t xml:space="preserve">Regression </w:t>
      </w:r>
    </w:p>
    <w:p w14:paraId="0DEF1914" w14:textId="236E9742" w:rsidR="7D09B25D" w:rsidRDefault="7D09B25D" w:rsidP="39FCBD2A">
      <w:pPr>
        <w:pStyle w:val="ListParagraph"/>
        <w:numPr>
          <w:ilvl w:val="1"/>
          <w:numId w:val="30"/>
        </w:numPr>
        <w:tabs>
          <w:tab w:val="left" w:pos="0"/>
          <w:tab w:val="left" w:pos="1440"/>
        </w:tabs>
        <w:spacing w:line="257" w:lineRule="auto"/>
        <w:jc w:val="both"/>
        <w:rPr>
          <w:rFonts w:ascii="Segoe UI" w:eastAsia="Segoe UI" w:hAnsi="Segoe UI" w:cs="Segoe UI"/>
        </w:rPr>
      </w:pPr>
      <w:r w:rsidRPr="39FCBD2A">
        <w:rPr>
          <w:rFonts w:ascii="Segoe UI" w:eastAsia="Segoe UI" w:hAnsi="Segoe UI" w:cs="Segoe UI"/>
        </w:rPr>
        <w:t>Decision Tree</w:t>
      </w:r>
    </w:p>
    <w:p w14:paraId="00C58B53" w14:textId="1D9B80FB" w:rsidR="7D09B25D" w:rsidRDefault="7D09B25D" w:rsidP="39FCBD2A">
      <w:pPr>
        <w:pStyle w:val="ListParagraph"/>
        <w:numPr>
          <w:ilvl w:val="1"/>
          <w:numId w:val="30"/>
        </w:numPr>
        <w:tabs>
          <w:tab w:val="left" w:pos="0"/>
          <w:tab w:val="left" w:pos="1440"/>
        </w:tabs>
        <w:spacing w:line="257" w:lineRule="auto"/>
        <w:jc w:val="both"/>
        <w:rPr>
          <w:rFonts w:ascii="Segoe UI" w:eastAsia="Segoe UI" w:hAnsi="Segoe UI" w:cs="Segoe UI"/>
        </w:rPr>
      </w:pPr>
      <w:r w:rsidRPr="39FCBD2A">
        <w:rPr>
          <w:rFonts w:ascii="Segoe UI" w:eastAsia="Segoe UI" w:hAnsi="Segoe UI" w:cs="Segoe UI"/>
        </w:rPr>
        <w:t>Random Forest</w:t>
      </w:r>
    </w:p>
    <w:p w14:paraId="641AC658" w14:textId="6D48B22D" w:rsidR="7D09B25D" w:rsidRDefault="7D09B25D" w:rsidP="39FCBD2A">
      <w:pPr>
        <w:tabs>
          <w:tab w:val="left" w:pos="0"/>
          <w:tab w:val="left" w:pos="720"/>
        </w:tabs>
        <w:spacing w:line="257" w:lineRule="auto"/>
        <w:jc w:val="both"/>
        <w:rPr>
          <w:rFonts w:ascii="Segoe UI" w:eastAsia="Segoe UI" w:hAnsi="Segoe UI" w:cs="Segoe UI"/>
          <w:sz w:val="24"/>
          <w:szCs w:val="24"/>
        </w:rPr>
      </w:pPr>
      <w:r w:rsidRPr="39FCBD2A">
        <w:rPr>
          <w:rFonts w:ascii="Segoe UI" w:eastAsia="Segoe UI" w:hAnsi="Segoe UI" w:cs="Segoe UI"/>
          <w:sz w:val="24"/>
          <w:szCs w:val="24"/>
        </w:rPr>
        <w:t>We shall explore topic modeling approaches to determine key features from loan description data. Our independent variable in this model would be Topical prevalence is a vector that sums up to one for each individual text or response k=10 topics including key features from loan description data.</w:t>
      </w:r>
    </w:p>
    <w:p w14:paraId="0722FEA7" w14:textId="1087EE30" w:rsidR="7D09B25D" w:rsidRDefault="7D09B25D" w:rsidP="39FCBD2A">
      <w:pPr>
        <w:tabs>
          <w:tab w:val="left" w:pos="0"/>
          <w:tab w:val="left" w:pos="720"/>
        </w:tabs>
        <w:spacing w:line="257" w:lineRule="auto"/>
        <w:jc w:val="both"/>
        <w:rPr>
          <w:rFonts w:ascii="Segoe UI" w:eastAsia="Segoe UI" w:hAnsi="Segoe UI" w:cs="Segoe UI"/>
          <w:b/>
          <w:bCs/>
          <w:sz w:val="24"/>
          <w:szCs w:val="24"/>
        </w:rPr>
      </w:pPr>
      <w:r w:rsidRPr="39FCBD2A">
        <w:rPr>
          <w:rFonts w:ascii="Segoe UI" w:eastAsia="Segoe UI" w:hAnsi="Segoe UI" w:cs="Segoe UI"/>
          <w:b/>
          <w:bCs/>
          <w:sz w:val="24"/>
          <w:szCs w:val="24"/>
        </w:rPr>
        <w:t xml:space="preserve"> </w:t>
      </w:r>
    </w:p>
    <w:p w14:paraId="0C813C45" w14:textId="0F74FCDD" w:rsidR="7D09B25D" w:rsidRDefault="7D09B25D" w:rsidP="39FCBD2A">
      <w:pPr>
        <w:tabs>
          <w:tab w:val="left" w:pos="0"/>
          <w:tab w:val="left" w:pos="720"/>
        </w:tabs>
        <w:spacing w:line="257" w:lineRule="auto"/>
        <w:jc w:val="both"/>
        <w:rPr>
          <w:rFonts w:ascii="Segoe UI" w:eastAsia="Segoe UI" w:hAnsi="Segoe UI" w:cs="Segoe UI"/>
          <w:sz w:val="24"/>
          <w:szCs w:val="24"/>
        </w:rPr>
      </w:pPr>
      <w:r w:rsidRPr="39FCBD2A">
        <w:rPr>
          <w:rFonts w:ascii="Segoe UI" w:eastAsia="Segoe UI" w:hAnsi="Segoe UI" w:cs="Segoe UI"/>
          <w:b/>
          <w:bCs/>
          <w:sz w:val="24"/>
          <w:szCs w:val="24"/>
        </w:rPr>
        <w:t>Topic Modeling</w:t>
      </w:r>
      <w:r w:rsidRPr="39FCBD2A">
        <w:rPr>
          <w:rFonts w:ascii="Segoe UI" w:eastAsia="Segoe UI" w:hAnsi="Segoe UI" w:cs="Segoe UI"/>
          <w:sz w:val="24"/>
          <w:szCs w:val="24"/>
        </w:rPr>
        <w:t>:</w:t>
      </w:r>
    </w:p>
    <w:p w14:paraId="34D2DFBA" w14:textId="5D495418" w:rsidR="7D09B25D" w:rsidRDefault="7D09B25D" w:rsidP="39FCBD2A">
      <w:pPr>
        <w:jc w:val="both"/>
        <w:rPr>
          <w:rFonts w:ascii="Segoe UI" w:eastAsia="Segoe UI" w:hAnsi="Segoe UI" w:cs="Segoe UI"/>
          <w:color w:val="000000" w:themeColor="text1"/>
          <w:sz w:val="21"/>
          <w:szCs w:val="21"/>
        </w:rPr>
      </w:pPr>
      <w:r w:rsidRPr="39FCBD2A">
        <w:rPr>
          <w:rFonts w:ascii="Segoe UI" w:eastAsia="Segoe UI" w:hAnsi="Segoe UI" w:cs="Segoe UI"/>
          <w:color w:val="000000" w:themeColor="text1"/>
          <w:sz w:val="21"/>
          <w:szCs w:val="21"/>
        </w:rPr>
        <w:t xml:space="preserve">Natural language is complicated, </w:t>
      </w:r>
      <w:proofErr w:type="gramStart"/>
      <w:r w:rsidRPr="39FCBD2A">
        <w:rPr>
          <w:rFonts w:ascii="Segoe UI" w:eastAsia="Segoe UI" w:hAnsi="Segoe UI" w:cs="Segoe UI"/>
          <w:color w:val="000000" w:themeColor="text1"/>
          <w:sz w:val="21"/>
          <w:szCs w:val="21"/>
        </w:rPr>
        <w:t>unclear</w:t>
      </w:r>
      <w:proofErr w:type="gramEnd"/>
      <w:r w:rsidRPr="39FCBD2A">
        <w:rPr>
          <w:rFonts w:ascii="Segoe UI" w:eastAsia="Segoe UI" w:hAnsi="Segoe UI" w:cs="Segoe UI"/>
          <w:color w:val="000000" w:themeColor="text1"/>
          <w:sz w:val="21"/>
          <w:szCs w:val="21"/>
        </w:rPr>
        <w:t xml:space="preserve"> and full of skewed understanding, and sometimes trying to clean uncertainty, reduces the language to an unnatural form. Topic Models are a type of machine learning models used for discovering hidden features in a collection of texts. By doing topic modeling, we build clusters of words rather than clusters of texts by capturing “topics” that appear in a collection of records that best symbolizes the information in them A text is thus a combination of all the topics, each having a specific weight. In a practical and more instinctively, it is </w:t>
      </w:r>
      <w:proofErr w:type="gramStart"/>
      <w:r w:rsidRPr="39FCBD2A">
        <w:rPr>
          <w:rFonts w:ascii="Segoe UI" w:eastAsia="Segoe UI" w:hAnsi="Segoe UI" w:cs="Segoe UI"/>
          <w:color w:val="000000" w:themeColor="text1"/>
          <w:sz w:val="21"/>
          <w:szCs w:val="21"/>
        </w:rPr>
        <w:t>similar to</w:t>
      </w:r>
      <w:proofErr w:type="gramEnd"/>
      <w:r w:rsidRPr="39FCBD2A">
        <w:rPr>
          <w:rFonts w:ascii="Segoe UI" w:eastAsia="Segoe UI" w:hAnsi="Segoe UI" w:cs="Segoe UI"/>
          <w:color w:val="000000" w:themeColor="text1"/>
          <w:sz w:val="21"/>
          <w:szCs w:val="21"/>
        </w:rPr>
        <w:t xml:space="preserve"> Dimensionality Reduction, Unsupervised clustering, or tagging. Topic models are built based on term co-occurrence where every document is mixture of topics.</w:t>
      </w:r>
    </w:p>
    <w:p w14:paraId="300CE8BB" w14:textId="49D8C519" w:rsidR="7D09B25D" w:rsidRDefault="7D09B25D" w:rsidP="39FCBD2A">
      <w:pPr>
        <w:jc w:val="both"/>
        <w:rPr>
          <w:rStyle w:val="Hyperlink"/>
          <w:rFonts w:ascii="Segoe UI" w:eastAsia="Segoe UI" w:hAnsi="Segoe UI" w:cs="Segoe UI"/>
          <w:i/>
          <w:iCs/>
          <w:sz w:val="18"/>
          <w:szCs w:val="18"/>
        </w:rPr>
      </w:pPr>
      <w:r w:rsidRPr="39FCBD2A">
        <w:rPr>
          <w:rFonts w:ascii="Segoe UI" w:eastAsia="Segoe UI" w:hAnsi="Segoe UI" w:cs="Segoe UI"/>
          <w:i/>
          <w:iCs/>
          <w:color w:val="000000" w:themeColor="text1"/>
          <w:sz w:val="18"/>
          <w:szCs w:val="18"/>
        </w:rPr>
        <w:t>Source:</w:t>
      </w:r>
      <w:r w:rsidRPr="39FCBD2A">
        <w:rPr>
          <w:rFonts w:ascii="Times New Roman" w:eastAsia="Times New Roman" w:hAnsi="Times New Roman" w:cs="Times New Roman"/>
          <w:i/>
          <w:iCs/>
          <w:color w:val="000000" w:themeColor="text1"/>
          <w:sz w:val="20"/>
          <w:szCs w:val="20"/>
        </w:rPr>
        <w:t xml:space="preserve"> </w:t>
      </w:r>
      <w:ins w:id="101" w:author="Thimmaiah, Chethan Kumar" w:date="2022-11-01T02:29:00Z">
        <w:r>
          <w:fldChar w:fldCharType="begin"/>
        </w:r>
        <w:r>
          <w:instrText xml:space="preserve">HYPERLINK "https://rpubs.com/chelseyhill/672546" </w:instrText>
        </w:r>
        <w:r>
          <w:fldChar w:fldCharType="separate"/>
        </w:r>
      </w:ins>
      <w:r w:rsidRPr="39FCBD2A">
        <w:rPr>
          <w:rStyle w:val="Hyperlink"/>
          <w:rFonts w:ascii="Segoe UI" w:eastAsia="Segoe UI" w:hAnsi="Segoe UI" w:cs="Segoe UI"/>
          <w:i/>
          <w:iCs/>
          <w:sz w:val="18"/>
          <w:szCs w:val="18"/>
        </w:rPr>
        <w:t>https://rpubs.com/chelseyhill/672546</w:t>
      </w:r>
      <w:r>
        <w:fldChar w:fldCharType="end"/>
      </w:r>
    </w:p>
    <w:p w14:paraId="50BE92A8" w14:textId="67389A40" w:rsidR="7D09B25D" w:rsidRDefault="7D09B25D" w:rsidP="39FCBD2A">
      <w:pPr>
        <w:pStyle w:val="ListParagraph"/>
        <w:numPr>
          <w:ilvl w:val="0"/>
          <w:numId w:val="20"/>
        </w:numPr>
        <w:jc w:val="both"/>
        <w:rPr>
          <w:rFonts w:ascii="Segoe UI" w:eastAsia="Segoe UI" w:hAnsi="Segoe UI" w:cs="Segoe UI"/>
          <w:color w:val="000000" w:themeColor="text1"/>
          <w:sz w:val="21"/>
          <w:szCs w:val="21"/>
        </w:rPr>
      </w:pPr>
      <w:r w:rsidRPr="39FCBD2A">
        <w:rPr>
          <w:rFonts w:ascii="Segoe UI" w:eastAsia="Segoe UI" w:hAnsi="Segoe UI" w:cs="Segoe UI"/>
          <w:color w:val="000000" w:themeColor="text1"/>
          <w:sz w:val="21"/>
          <w:szCs w:val="21"/>
        </w:rPr>
        <w:t>Document 1 could be 30% Topic A, 20% Topic B, 40% Topic C and 10% Topic D.</w:t>
      </w:r>
    </w:p>
    <w:p w14:paraId="3568197A" w14:textId="5F6C8920" w:rsidR="7D09B25D" w:rsidRDefault="7D09B25D" w:rsidP="39FCBD2A">
      <w:pPr>
        <w:pStyle w:val="ListParagraph"/>
        <w:numPr>
          <w:ilvl w:val="0"/>
          <w:numId w:val="20"/>
        </w:numPr>
        <w:jc w:val="both"/>
        <w:rPr>
          <w:rFonts w:ascii="Segoe UI" w:eastAsia="Segoe UI" w:hAnsi="Segoe UI" w:cs="Segoe UI"/>
          <w:color w:val="000000" w:themeColor="text1"/>
          <w:sz w:val="21"/>
          <w:szCs w:val="21"/>
        </w:rPr>
      </w:pPr>
      <w:r w:rsidRPr="39FCBD2A">
        <w:rPr>
          <w:rFonts w:ascii="Segoe UI" w:eastAsia="Segoe UI" w:hAnsi="Segoe UI" w:cs="Segoe UI"/>
          <w:color w:val="000000" w:themeColor="text1"/>
          <w:sz w:val="21"/>
          <w:szCs w:val="21"/>
        </w:rPr>
        <w:t>Every topic is a mixture of terms.</w:t>
      </w:r>
    </w:p>
    <w:p w14:paraId="5C084F8F" w14:textId="1A4BEC18" w:rsidR="7D09B25D" w:rsidRDefault="7D09B25D" w:rsidP="39FCBD2A">
      <w:pPr>
        <w:pStyle w:val="ListParagraph"/>
        <w:numPr>
          <w:ilvl w:val="0"/>
          <w:numId w:val="20"/>
        </w:numPr>
        <w:jc w:val="both"/>
        <w:rPr>
          <w:rFonts w:ascii="Segoe UI" w:eastAsia="Segoe UI" w:hAnsi="Segoe UI" w:cs="Segoe UI"/>
          <w:color w:val="000000" w:themeColor="text1"/>
          <w:sz w:val="21"/>
          <w:szCs w:val="21"/>
        </w:rPr>
      </w:pPr>
      <w:r w:rsidRPr="39FCBD2A">
        <w:rPr>
          <w:rFonts w:ascii="Segoe UI" w:eastAsia="Segoe UI" w:hAnsi="Segoe UI" w:cs="Segoe UI"/>
          <w:color w:val="000000" w:themeColor="text1"/>
          <w:sz w:val="21"/>
          <w:szCs w:val="21"/>
        </w:rPr>
        <w:t>Terms have weights associated with topics.</w:t>
      </w:r>
    </w:p>
    <w:p w14:paraId="6F54A2E5" w14:textId="5D36D5D6" w:rsidR="7D09B25D" w:rsidRDefault="7D09B25D" w:rsidP="39FCBD2A">
      <w:pPr>
        <w:pStyle w:val="ListParagraph"/>
        <w:numPr>
          <w:ilvl w:val="0"/>
          <w:numId w:val="20"/>
        </w:numPr>
        <w:jc w:val="both"/>
        <w:rPr>
          <w:rFonts w:ascii="Segoe UI" w:eastAsia="Segoe UI" w:hAnsi="Segoe UI" w:cs="Segoe UI"/>
          <w:color w:val="000000" w:themeColor="text1"/>
          <w:sz w:val="21"/>
          <w:szCs w:val="21"/>
        </w:rPr>
      </w:pPr>
      <w:r w:rsidRPr="39FCBD2A">
        <w:rPr>
          <w:rFonts w:ascii="Segoe UI" w:eastAsia="Segoe UI" w:hAnsi="Segoe UI" w:cs="Segoe UI"/>
          <w:color w:val="000000" w:themeColor="text1"/>
          <w:sz w:val="21"/>
          <w:szCs w:val="21"/>
        </w:rPr>
        <w:t>Terms can be shared across topics.</w:t>
      </w:r>
    </w:p>
    <w:p w14:paraId="7C5C28A2" w14:textId="6E7EA84D" w:rsidR="7D09B25D" w:rsidRDefault="7D09B25D" w:rsidP="39FCBD2A">
      <w:pPr>
        <w:pStyle w:val="ListParagraph"/>
        <w:numPr>
          <w:ilvl w:val="0"/>
          <w:numId w:val="20"/>
        </w:numPr>
        <w:jc w:val="both"/>
        <w:rPr>
          <w:rFonts w:ascii="Segoe UI" w:eastAsia="Segoe UI" w:hAnsi="Segoe UI" w:cs="Segoe UI"/>
          <w:color w:val="000000" w:themeColor="text1"/>
          <w:sz w:val="21"/>
          <w:szCs w:val="21"/>
        </w:rPr>
      </w:pPr>
      <w:r w:rsidRPr="39FCBD2A">
        <w:rPr>
          <w:rFonts w:ascii="Segoe UI" w:eastAsia="Segoe UI" w:hAnsi="Segoe UI" w:cs="Segoe UI"/>
          <w:color w:val="000000" w:themeColor="text1"/>
          <w:sz w:val="21"/>
          <w:szCs w:val="21"/>
        </w:rPr>
        <w:t xml:space="preserve">Each </w:t>
      </w:r>
      <w:r w:rsidRPr="39FCBD2A">
        <w:rPr>
          <w:rFonts w:ascii="Segoe UI" w:eastAsia="Segoe UI" w:hAnsi="Segoe UI" w:cs="Segoe UI"/>
          <w:color w:val="000000" w:themeColor="text1"/>
        </w:rPr>
        <w:t>topic</w:t>
      </w:r>
      <w:r w:rsidRPr="39FCBD2A">
        <w:rPr>
          <w:rFonts w:ascii="Segoe UI" w:eastAsia="Segoe UI" w:hAnsi="Segoe UI" w:cs="Segoe UI"/>
          <w:color w:val="000000" w:themeColor="text1"/>
          <w:sz w:val="21"/>
          <w:szCs w:val="21"/>
        </w:rPr>
        <w:t xml:space="preserve"> is a distribution over the topical </w:t>
      </w:r>
      <w:r w:rsidRPr="39FCBD2A">
        <w:rPr>
          <w:rFonts w:ascii="Segoe UI" w:eastAsia="Segoe UI" w:hAnsi="Segoe UI" w:cs="Segoe UI"/>
          <w:i/>
          <w:iCs/>
          <w:color w:val="000000" w:themeColor="text1"/>
        </w:rPr>
        <w:t>terms</w:t>
      </w:r>
      <w:r w:rsidRPr="39FCBD2A">
        <w:rPr>
          <w:rFonts w:ascii="Segoe UI" w:eastAsia="Segoe UI" w:hAnsi="Segoe UI" w:cs="Segoe UI"/>
          <w:color w:val="000000" w:themeColor="text1"/>
          <w:sz w:val="21"/>
          <w:szCs w:val="21"/>
        </w:rPr>
        <w:t>.</w:t>
      </w:r>
    </w:p>
    <w:p w14:paraId="1590CA5B" w14:textId="33189E95" w:rsidR="7D09B25D" w:rsidRDefault="7D09B25D" w:rsidP="39FCBD2A">
      <w:pPr>
        <w:pStyle w:val="ListParagraph"/>
        <w:numPr>
          <w:ilvl w:val="0"/>
          <w:numId w:val="20"/>
        </w:numPr>
        <w:jc w:val="both"/>
        <w:rPr>
          <w:rFonts w:ascii="Segoe UI" w:eastAsia="Segoe UI" w:hAnsi="Segoe UI" w:cs="Segoe UI"/>
          <w:color w:val="000000" w:themeColor="text1"/>
          <w:sz w:val="21"/>
          <w:szCs w:val="21"/>
        </w:rPr>
      </w:pPr>
      <w:r w:rsidRPr="39FCBD2A">
        <w:rPr>
          <w:rFonts w:ascii="Segoe UI" w:eastAsia="Segoe UI" w:hAnsi="Segoe UI" w:cs="Segoe UI"/>
          <w:color w:val="000000" w:themeColor="text1"/>
          <w:sz w:val="21"/>
          <w:szCs w:val="21"/>
        </w:rPr>
        <w:t xml:space="preserve">Each </w:t>
      </w:r>
      <w:r w:rsidRPr="39FCBD2A">
        <w:rPr>
          <w:rFonts w:ascii="Segoe UI" w:eastAsia="Segoe UI" w:hAnsi="Segoe UI" w:cs="Segoe UI"/>
          <w:color w:val="000000" w:themeColor="text1"/>
        </w:rPr>
        <w:t>document</w:t>
      </w:r>
      <w:r w:rsidRPr="39FCBD2A">
        <w:rPr>
          <w:rFonts w:ascii="Segoe UI" w:eastAsia="Segoe UI" w:hAnsi="Segoe UI" w:cs="Segoe UI"/>
          <w:color w:val="000000" w:themeColor="text1"/>
          <w:sz w:val="21"/>
          <w:szCs w:val="21"/>
        </w:rPr>
        <w:t xml:space="preserve"> is a mixture of corpus-wide </w:t>
      </w:r>
      <w:r w:rsidRPr="39FCBD2A">
        <w:rPr>
          <w:rFonts w:ascii="Segoe UI" w:eastAsia="Segoe UI" w:hAnsi="Segoe UI" w:cs="Segoe UI"/>
          <w:i/>
          <w:iCs/>
          <w:color w:val="000000" w:themeColor="text1"/>
        </w:rPr>
        <w:t>topics</w:t>
      </w:r>
      <w:r w:rsidRPr="39FCBD2A">
        <w:rPr>
          <w:rFonts w:ascii="Segoe UI" w:eastAsia="Segoe UI" w:hAnsi="Segoe UI" w:cs="Segoe UI"/>
          <w:color w:val="000000" w:themeColor="text1"/>
          <w:sz w:val="21"/>
          <w:szCs w:val="21"/>
        </w:rPr>
        <w:t>.</w:t>
      </w:r>
    </w:p>
    <w:p w14:paraId="45C0E0E7" w14:textId="3F7BB323" w:rsidR="7D09B25D" w:rsidRDefault="7D09B25D" w:rsidP="39FCBD2A">
      <w:pPr>
        <w:pStyle w:val="ListParagraph"/>
        <w:numPr>
          <w:ilvl w:val="0"/>
          <w:numId w:val="20"/>
        </w:numPr>
        <w:jc w:val="both"/>
        <w:rPr>
          <w:rFonts w:ascii="Segoe UI" w:eastAsia="Segoe UI" w:hAnsi="Segoe UI" w:cs="Segoe UI"/>
          <w:color w:val="000000" w:themeColor="text1"/>
          <w:sz w:val="21"/>
          <w:szCs w:val="21"/>
        </w:rPr>
      </w:pPr>
      <w:r w:rsidRPr="39FCBD2A">
        <w:rPr>
          <w:rFonts w:ascii="Segoe UI" w:eastAsia="Segoe UI" w:hAnsi="Segoe UI" w:cs="Segoe UI"/>
          <w:color w:val="000000" w:themeColor="text1"/>
          <w:sz w:val="21"/>
          <w:szCs w:val="21"/>
        </w:rPr>
        <w:t xml:space="preserve">Each </w:t>
      </w:r>
      <w:r w:rsidRPr="39FCBD2A">
        <w:rPr>
          <w:rFonts w:ascii="Segoe UI" w:eastAsia="Segoe UI" w:hAnsi="Segoe UI" w:cs="Segoe UI"/>
          <w:color w:val="000000" w:themeColor="text1"/>
        </w:rPr>
        <w:t>term</w:t>
      </w:r>
      <w:r w:rsidRPr="39FCBD2A">
        <w:rPr>
          <w:rFonts w:ascii="Segoe UI" w:eastAsia="Segoe UI" w:hAnsi="Segoe UI" w:cs="Segoe UI"/>
          <w:color w:val="000000" w:themeColor="text1"/>
          <w:sz w:val="21"/>
          <w:szCs w:val="21"/>
        </w:rPr>
        <w:t xml:space="preserve"> is drawn from one of the </w:t>
      </w:r>
      <w:r w:rsidRPr="39FCBD2A">
        <w:rPr>
          <w:rFonts w:ascii="Segoe UI" w:eastAsia="Segoe UI" w:hAnsi="Segoe UI" w:cs="Segoe UI"/>
          <w:i/>
          <w:iCs/>
          <w:color w:val="000000" w:themeColor="text1"/>
        </w:rPr>
        <w:t>topics</w:t>
      </w:r>
      <w:r w:rsidRPr="39FCBD2A">
        <w:rPr>
          <w:rFonts w:ascii="Segoe UI" w:eastAsia="Segoe UI" w:hAnsi="Segoe UI" w:cs="Segoe UI"/>
          <w:color w:val="000000" w:themeColor="text1"/>
          <w:sz w:val="21"/>
          <w:szCs w:val="21"/>
        </w:rPr>
        <w:t>.</w:t>
      </w:r>
    </w:p>
    <w:p w14:paraId="58D81636" w14:textId="7B3F5EDB" w:rsidR="7D09B25D" w:rsidRDefault="7D09B25D" w:rsidP="39FCBD2A">
      <w:pPr>
        <w:spacing w:line="257" w:lineRule="auto"/>
        <w:jc w:val="both"/>
        <w:rPr>
          <w:rFonts w:ascii="Segoe UI" w:eastAsia="Segoe UI" w:hAnsi="Segoe UI" w:cs="Segoe UI"/>
          <w:sz w:val="21"/>
          <w:szCs w:val="21"/>
        </w:rPr>
      </w:pPr>
      <w:r w:rsidRPr="39FCBD2A">
        <w:rPr>
          <w:rFonts w:ascii="Segoe UI" w:eastAsia="Segoe UI" w:hAnsi="Segoe UI" w:cs="Segoe UI"/>
          <w:sz w:val="21"/>
          <w:szCs w:val="21"/>
        </w:rPr>
        <w:t xml:space="preserve"> </w:t>
      </w:r>
    </w:p>
    <w:p w14:paraId="49448A61" w14:textId="7FF8C78B" w:rsidR="7D09B25D" w:rsidRDefault="7D09B25D" w:rsidP="39FCBD2A">
      <w:pPr>
        <w:spacing w:line="257" w:lineRule="auto"/>
        <w:jc w:val="both"/>
        <w:rPr>
          <w:rFonts w:ascii="Helvetica" w:eastAsia="Helvetica" w:hAnsi="Helvetica" w:cs="Helvetica"/>
          <w:color w:val="333333"/>
          <w:sz w:val="21"/>
          <w:szCs w:val="21"/>
        </w:rPr>
      </w:pPr>
      <w:r w:rsidRPr="39FCBD2A">
        <w:rPr>
          <w:rFonts w:ascii="Segoe UI" w:eastAsia="Segoe UI" w:hAnsi="Segoe UI" w:cs="Segoe UI"/>
          <w:sz w:val="21"/>
          <w:szCs w:val="21"/>
        </w:rPr>
        <w:lastRenderedPageBreak/>
        <w:t>There are several existing algorithms you can use to perform the topic modeling. The most common of it are, Latent Semantic Analysis (LSA/LSI), Probabilistic Latent Semantic Analysis (</w:t>
      </w:r>
      <w:proofErr w:type="spellStart"/>
      <w:r w:rsidRPr="39FCBD2A">
        <w:rPr>
          <w:rFonts w:ascii="Segoe UI" w:eastAsia="Segoe UI" w:hAnsi="Segoe UI" w:cs="Segoe UI"/>
          <w:sz w:val="21"/>
          <w:szCs w:val="21"/>
        </w:rPr>
        <w:t>pLSA</w:t>
      </w:r>
      <w:proofErr w:type="spellEnd"/>
      <w:r w:rsidRPr="39FCBD2A">
        <w:rPr>
          <w:rFonts w:ascii="Segoe UI" w:eastAsia="Segoe UI" w:hAnsi="Segoe UI" w:cs="Segoe UI"/>
          <w:sz w:val="21"/>
          <w:szCs w:val="21"/>
        </w:rPr>
        <w:t xml:space="preserve">), and Latent Dirichlet Allocation (LDA). </w:t>
      </w:r>
      <w:r w:rsidRPr="39FCBD2A">
        <w:rPr>
          <w:rFonts w:ascii="Helvetica" w:eastAsia="Helvetica" w:hAnsi="Helvetica" w:cs="Helvetica"/>
          <w:color w:val="333333"/>
          <w:sz w:val="21"/>
          <w:szCs w:val="21"/>
        </w:rPr>
        <w:t>LDA modeling assumptions include:</w:t>
      </w:r>
    </w:p>
    <w:p w14:paraId="03A06C33" w14:textId="5618CA54" w:rsidR="7D09B25D" w:rsidRDefault="7D09B25D" w:rsidP="39FCBD2A">
      <w:pPr>
        <w:pStyle w:val="ListParagraph"/>
        <w:numPr>
          <w:ilvl w:val="0"/>
          <w:numId w:val="20"/>
        </w:numPr>
        <w:jc w:val="both"/>
        <w:rPr>
          <w:rFonts w:ascii="Segoe UI" w:eastAsia="Segoe UI" w:hAnsi="Segoe UI" w:cs="Segoe UI"/>
          <w:color w:val="000000" w:themeColor="text1"/>
          <w:sz w:val="21"/>
          <w:szCs w:val="21"/>
        </w:rPr>
      </w:pPr>
      <w:r w:rsidRPr="39FCBD2A">
        <w:rPr>
          <w:rFonts w:ascii="Segoe UI" w:eastAsia="Segoe UI" w:hAnsi="Segoe UI" w:cs="Segoe UI"/>
          <w:color w:val="000000" w:themeColor="text1"/>
          <w:sz w:val="21"/>
          <w:szCs w:val="21"/>
        </w:rPr>
        <w:t>bag of words (BOW): ordering of terms in documents is unimportant</w:t>
      </w:r>
    </w:p>
    <w:p w14:paraId="10943878" w14:textId="4578B5F7" w:rsidR="7D09B25D" w:rsidRDefault="7D09B25D" w:rsidP="39FCBD2A">
      <w:pPr>
        <w:pStyle w:val="ListParagraph"/>
        <w:numPr>
          <w:ilvl w:val="0"/>
          <w:numId w:val="20"/>
        </w:numPr>
        <w:jc w:val="both"/>
        <w:rPr>
          <w:rFonts w:ascii="Segoe UI" w:eastAsia="Segoe UI" w:hAnsi="Segoe UI" w:cs="Segoe UI"/>
          <w:color w:val="000000" w:themeColor="text1"/>
          <w:sz w:val="21"/>
          <w:szCs w:val="21"/>
        </w:rPr>
      </w:pPr>
      <w:r w:rsidRPr="39FCBD2A">
        <w:rPr>
          <w:rFonts w:ascii="Segoe UI" w:eastAsia="Segoe UI" w:hAnsi="Segoe UI" w:cs="Segoe UI"/>
          <w:color w:val="000000" w:themeColor="text1"/>
          <w:sz w:val="21"/>
          <w:szCs w:val="21"/>
        </w:rPr>
        <w:t>documents are exchangeable: document sequencing is unimportant</w:t>
      </w:r>
    </w:p>
    <w:p w14:paraId="734658AA" w14:textId="1BFD7971" w:rsidR="7D09B25D" w:rsidRDefault="7D09B25D" w:rsidP="39FCBD2A">
      <w:pPr>
        <w:pStyle w:val="ListParagraph"/>
        <w:numPr>
          <w:ilvl w:val="0"/>
          <w:numId w:val="20"/>
        </w:numPr>
        <w:jc w:val="both"/>
        <w:rPr>
          <w:rFonts w:ascii="Segoe UI" w:eastAsia="Segoe UI" w:hAnsi="Segoe UI" w:cs="Segoe UI"/>
          <w:color w:val="000000" w:themeColor="text1"/>
          <w:sz w:val="21"/>
          <w:szCs w:val="21"/>
        </w:rPr>
      </w:pPr>
      <w:r w:rsidRPr="39FCBD2A">
        <w:rPr>
          <w:rFonts w:ascii="Segoe UI" w:eastAsia="Segoe UI" w:hAnsi="Segoe UI" w:cs="Segoe UI"/>
          <w:color w:val="000000" w:themeColor="text1"/>
          <w:sz w:val="21"/>
          <w:szCs w:val="21"/>
        </w:rPr>
        <w:t>topics are independent (uncorrelated)</w:t>
      </w:r>
    </w:p>
    <w:p w14:paraId="23C67E83" w14:textId="496FB78E" w:rsidR="33DE328C" w:rsidRDefault="33DE328C">
      <w:r w:rsidRPr="39FCBD2A">
        <w:rPr>
          <w:rFonts w:ascii="Segoe UI" w:eastAsia="Segoe UI" w:hAnsi="Segoe UI" w:cs="Segoe UI"/>
          <w:b/>
          <w:bCs/>
          <w:color w:val="000000" w:themeColor="text1"/>
        </w:rPr>
        <w:t xml:space="preserve">LITERATURE </w:t>
      </w:r>
      <w:proofErr w:type="gramStart"/>
      <w:r w:rsidRPr="39FCBD2A">
        <w:rPr>
          <w:rFonts w:ascii="Times New Roman" w:eastAsia="Times New Roman" w:hAnsi="Times New Roman" w:cs="Times New Roman"/>
          <w:b/>
          <w:bCs/>
          <w:color w:val="000000" w:themeColor="text1"/>
        </w:rPr>
        <w:t>REVIEW :</w:t>
      </w:r>
      <w:proofErr w:type="gramEnd"/>
      <w:r w:rsidRPr="39FCBD2A">
        <w:rPr>
          <w:rFonts w:ascii="Segoe UI" w:eastAsia="Segoe UI" w:hAnsi="Segoe UI" w:cs="Segoe UI"/>
          <w:color w:val="000000" w:themeColor="text1"/>
        </w:rPr>
        <w:t xml:space="preserve"> </w:t>
      </w:r>
    </w:p>
    <w:p w14:paraId="75E1B146" w14:textId="74984820" w:rsidR="33DE328C" w:rsidRDefault="33DE328C">
      <w:r w:rsidRPr="39FCBD2A">
        <w:rPr>
          <w:rFonts w:ascii="Segoe UI" w:eastAsia="Segoe UI" w:hAnsi="Segoe UI" w:cs="Segoe UI"/>
          <w:b/>
          <w:bCs/>
          <w:color w:val="000000" w:themeColor="text1"/>
        </w:rPr>
        <w:t>KIVA MICROFINANCE:</w:t>
      </w:r>
      <w:r w:rsidRPr="39FCBD2A">
        <w:rPr>
          <w:rFonts w:ascii="Segoe UI" w:eastAsia="Segoe UI" w:hAnsi="Segoe UI" w:cs="Segoe UI"/>
          <w:color w:val="000000" w:themeColor="text1"/>
        </w:rPr>
        <w:t xml:space="preserve"> </w:t>
      </w:r>
    </w:p>
    <w:p w14:paraId="24D0CEBB" w14:textId="63DEDCDB" w:rsidR="33DE328C" w:rsidRDefault="33DE328C">
      <w:r w:rsidRPr="39FCBD2A">
        <w:rPr>
          <w:rFonts w:ascii="Segoe UI" w:eastAsia="Segoe UI" w:hAnsi="Segoe UI" w:cs="Segoe UI"/>
          <w:b/>
          <w:bCs/>
          <w:color w:val="000000" w:themeColor="text1"/>
        </w:rPr>
        <w:t>INTRODUCTION:</w:t>
      </w:r>
      <w:r w:rsidRPr="39FCBD2A">
        <w:rPr>
          <w:rFonts w:ascii="Segoe UI" w:eastAsia="Segoe UI" w:hAnsi="Segoe UI" w:cs="Segoe UI"/>
          <w:color w:val="000000" w:themeColor="text1"/>
        </w:rPr>
        <w:t xml:space="preserve"> </w:t>
      </w:r>
    </w:p>
    <w:p w14:paraId="1FF3B93E" w14:textId="73DCBBB3" w:rsidR="33DE328C" w:rsidRDefault="33DE328C" w:rsidP="39FCBD2A">
      <w:pPr>
        <w:ind w:firstLine="720"/>
      </w:pPr>
      <w:r w:rsidRPr="39FCBD2A">
        <w:rPr>
          <w:rFonts w:ascii="Segoe UI" w:eastAsia="Segoe UI" w:hAnsi="Segoe UI" w:cs="Segoe UI"/>
          <w:color w:val="000000" w:themeColor="text1"/>
        </w:rPr>
        <w:t xml:space="preserve">In every country millions of people are surviving without legitimate financial </w:t>
      </w:r>
      <w:r w:rsidRPr="39FCBD2A">
        <w:rPr>
          <w:rFonts w:ascii="Times New Roman" w:eastAsia="Times New Roman" w:hAnsi="Times New Roman" w:cs="Times New Roman"/>
          <w:color w:val="000000" w:themeColor="text1"/>
        </w:rPr>
        <w:t xml:space="preserve">services which becomes </w:t>
      </w:r>
      <w:proofErr w:type="spellStart"/>
      <w:r w:rsidRPr="39FCBD2A">
        <w:rPr>
          <w:rFonts w:ascii="Times New Roman" w:eastAsia="Times New Roman" w:hAnsi="Times New Roman" w:cs="Times New Roman"/>
          <w:color w:val="000000" w:themeColor="text1"/>
        </w:rPr>
        <w:t>on</w:t>
      </w:r>
      <w:proofErr w:type="spellEnd"/>
      <w:r w:rsidRPr="39FCBD2A">
        <w:rPr>
          <w:rFonts w:ascii="Times New Roman" w:eastAsia="Times New Roman" w:hAnsi="Times New Roman" w:cs="Times New Roman"/>
          <w:color w:val="000000" w:themeColor="text1"/>
        </w:rPr>
        <w:t xml:space="preserve"> of the reasons for their poverty. As there is lack of basic financial services from banks like loans of funds transfer there are only few ways to get to better financial stability. </w:t>
      </w:r>
      <w:proofErr w:type="spellStart"/>
      <w:proofErr w:type="gramStart"/>
      <w:r w:rsidRPr="39FCBD2A">
        <w:rPr>
          <w:rFonts w:ascii="Times New Roman" w:eastAsia="Times New Roman" w:hAnsi="Times New Roman" w:cs="Times New Roman"/>
          <w:color w:val="000000" w:themeColor="text1"/>
        </w:rPr>
        <w:t>An</w:t>
      </w:r>
      <w:proofErr w:type="spellEnd"/>
      <w:proofErr w:type="gramEnd"/>
      <w:r w:rsidRPr="39FCBD2A">
        <w:rPr>
          <w:rFonts w:ascii="Times New Roman" w:eastAsia="Times New Roman" w:hAnsi="Times New Roman" w:cs="Times New Roman"/>
          <w:color w:val="000000" w:themeColor="text1"/>
        </w:rPr>
        <w:t xml:space="preserve"> this is where microfinance institutions come into picture which provides short credit lines for people with a plan to serve the community by legitimate business ideas by which in turn they can make a decent living and also repay the same short credit line debts. </w:t>
      </w:r>
      <w:r w:rsidRPr="39FCBD2A">
        <w:rPr>
          <w:rFonts w:ascii="Segoe UI" w:eastAsia="Segoe UI" w:hAnsi="Segoe UI" w:cs="Segoe UI"/>
          <w:color w:val="000000" w:themeColor="text1"/>
        </w:rPr>
        <w:t xml:space="preserve"> </w:t>
      </w:r>
    </w:p>
    <w:p w14:paraId="580616AA" w14:textId="5B154440" w:rsidR="33DE328C" w:rsidRDefault="33DE328C">
      <w:r w:rsidRPr="39FCBD2A">
        <w:rPr>
          <w:rFonts w:ascii="Segoe UI" w:eastAsia="Segoe UI" w:hAnsi="Segoe UI" w:cs="Segoe UI"/>
          <w:color w:val="000000" w:themeColor="text1"/>
        </w:rPr>
        <w:t xml:space="preserve">Micro finance institutions like KIVA can also provide insurance easily as these institutions customers credit lines are so short. </w:t>
      </w:r>
      <w:r w:rsidRPr="39FCBD2A">
        <w:rPr>
          <w:rFonts w:ascii="Times New Roman" w:eastAsia="Times New Roman" w:hAnsi="Times New Roman" w:cs="Times New Roman"/>
          <w:color w:val="000000" w:themeColor="text1"/>
        </w:rPr>
        <w:t xml:space="preserve">It might not look like there is no need for insurance for such short </w:t>
      </w:r>
      <w:proofErr w:type="gramStart"/>
      <w:r w:rsidRPr="39FCBD2A">
        <w:rPr>
          <w:rFonts w:ascii="Times New Roman" w:eastAsia="Times New Roman" w:hAnsi="Times New Roman" w:cs="Times New Roman"/>
          <w:color w:val="000000" w:themeColor="text1"/>
        </w:rPr>
        <w:t>loans</w:t>
      </w:r>
      <w:proofErr w:type="gramEnd"/>
      <w:r w:rsidRPr="39FCBD2A">
        <w:rPr>
          <w:rFonts w:ascii="Times New Roman" w:eastAsia="Times New Roman" w:hAnsi="Times New Roman" w:cs="Times New Roman"/>
          <w:color w:val="000000" w:themeColor="text1"/>
        </w:rPr>
        <w:t xml:space="preserve"> but it does help in getting things back up for </w:t>
      </w:r>
      <w:proofErr w:type="spellStart"/>
      <w:r w:rsidRPr="39FCBD2A">
        <w:rPr>
          <w:rFonts w:ascii="Times New Roman" w:eastAsia="Times New Roman" w:hAnsi="Times New Roman" w:cs="Times New Roman"/>
          <w:color w:val="000000" w:themeColor="text1"/>
        </w:rPr>
        <w:t>there</w:t>
      </w:r>
      <w:proofErr w:type="spellEnd"/>
      <w:r w:rsidRPr="39FCBD2A">
        <w:rPr>
          <w:rFonts w:ascii="Times New Roman" w:eastAsia="Times New Roman" w:hAnsi="Times New Roman" w:cs="Times New Roman"/>
          <w:color w:val="000000" w:themeColor="text1"/>
        </w:rPr>
        <w:t xml:space="preserve"> customers and this whole infrastructure can make the customers actual building blocks of </w:t>
      </w:r>
      <w:r w:rsidR="6E027DC4" w:rsidRPr="39FCBD2A">
        <w:rPr>
          <w:rFonts w:ascii="Times New Roman" w:eastAsia="Times New Roman" w:hAnsi="Times New Roman" w:cs="Times New Roman"/>
          <w:color w:val="000000" w:themeColor="text1"/>
        </w:rPr>
        <w:t>the economy</w:t>
      </w:r>
      <w:r w:rsidRPr="39FCBD2A">
        <w:rPr>
          <w:rFonts w:ascii="Times New Roman" w:eastAsia="Times New Roman" w:hAnsi="Times New Roman" w:cs="Times New Roman"/>
          <w:color w:val="000000" w:themeColor="text1"/>
        </w:rPr>
        <w:t xml:space="preserve"> of </w:t>
      </w:r>
      <w:proofErr w:type="spellStart"/>
      <w:r w:rsidRPr="39FCBD2A">
        <w:rPr>
          <w:rFonts w:ascii="Times New Roman" w:eastAsia="Times New Roman" w:hAnsi="Times New Roman" w:cs="Times New Roman"/>
          <w:color w:val="000000" w:themeColor="text1"/>
        </w:rPr>
        <w:t>there own</w:t>
      </w:r>
      <w:proofErr w:type="spellEnd"/>
      <w:r w:rsidRPr="39FCBD2A">
        <w:rPr>
          <w:rFonts w:ascii="Times New Roman" w:eastAsia="Times New Roman" w:hAnsi="Times New Roman" w:cs="Times New Roman"/>
          <w:color w:val="000000" w:themeColor="text1"/>
        </w:rPr>
        <w:t xml:space="preserve"> community.</w:t>
      </w:r>
      <w:r w:rsidRPr="39FCBD2A">
        <w:rPr>
          <w:rFonts w:ascii="Segoe UI" w:eastAsia="Segoe UI" w:hAnsi="Segoe UI" w:cs="Segoe UI"/>
          <w:color w:val="000000" w:themeColor="text1"/>
        </w:rPr>
        <w:t xml:space="preserve"> </w:t>
      </w:r>
    </w:p>
    <w:p w14:paraId="27D2FE1D" w14:textId="1D37A498" w:rsidR="33DE328C" w:rsidRDefault="33DE328C">
      <w:r w:rsidRPr="39FCBD2A">
        <w:rPr>
          <w:rFonts w:ascii="Segoe UI" w:eastAsia="Segoe UI" w:hAnsi="Segoe UI" w:cs="Segoe UI"/>
          <w:color w:val="000000" w:themeColor="text1"/>
        </w:rPr>
        <w:t xml:space="preserve">In This literature review we are looking at the facts mentioned by </w:t>
      </w:r>
      <w:proofErr w:type="spellStart"/>
      <w:r w:rsidRPr="39FCBD2A">
        <w:rPr>
          <w:rFonts w:ascii="Times New Roman" w:eastAsia="Times New Roman" w:hAnsi="Times New Roman" w:cs="Times New Roman"/>
          <w:color w:val="000000" w:themeColor="text1"/>
        </w:rPr>
        <w:t>ShinYen</w:t>
      </w:r>
      <w:proofErr w:type="spellEnd"/>
      <w:r w:rsidRPr="39FCBD2A">
        <w:rPr>
          <w:rFonts w:ascii="Times New Roman" w:eastAsia="Times New Roman" w:hAnsi="Times New Roman" w:cs="Times New Roman"/>
          <w:color w:val="000000" w:themeColor="text1"/>
        </w:rPr>
        <w:t xml:space="preserve"> based on previous studies on the KIVA’s business model. We are also looking at the methods used and applied like which entities were considered to evaluate how new consumers are being selected to grant the financial services based on their requirements.</w:t>
      </w:r>
      <w:r w:rsidRPr="39FCBD2A">
        <w:rPr>
          <w:rFonts w:ascii="Segoe UI" w:eastAsia="Segoe UI" w:hAnsi="Segoe UI" w:cs="Segoe UI"/>
          <w:color w:val="000000" w:themeColor="text1"/>
        </w:rPr>
        <w:t xml:space="preserve"> </w:t>
      </w:r>
    </w:p>
    <w:p w14:paraId="14163DEE" w14:textId="7B887607" w:rsidR="33DE328C" w:rsidRDefault="33DE328C">
      <w:r w:rsidRPr="39FCBD2A">
        <w:rPr>
          <w:rFonts w:ascii="Segoe UI" w:eastAsia="Segoe UI" w:hAnsi="Segoe UI" w:cs="Segoe UI"/>
          <w:b/>
          <w:bCs/>
          <w:color w:val="000000" w:themeColor="text1"/>
        </w:rPr>
        <w:t>BIAS ON RELATED LITERATURE:</w:t>
      </w:r>
      <w:r w:rsidRPr="39FCBD2A">
        <w:rPr>
          <w:rFonts w:ascii="Segoe UI" w:eastAsia="Segoe UI" w:hAnsi="Segoe UI" w:cs="Segoe UI"/>
          <w:color w:val="000000" w:themeColor="text1"/>
        </w:rPr>
        <w:t xml:space="preserve"> </w:t>
      </w:r>
    </w:p>
    <w:p w14:paraId="2EF854D5" w14:textId="25008BE3" w:rsidR="33DE328C" w:rsidRDefault="33DE328C">
      <w:r w:rsidRPr="39FCBD2A">
        <w:rPr>
          <w:rFonts w:ascii="Segoe UI" w:eastAsia="Segoe UI" w:hAnsi="Segoe UI" w:cs="Segoe UI"/>
          <w:color w:val="000000" w:themeColor="text1"/>
        </w:rPr>
        <w:t xml:space="preserve">In his paper </w:t>
      </w:r>
      <w:proofErr w:type="spellStart"/>
      <w:r w:rsidRPr="39FCBD2A">
        <w:rPr>
          <w:rFonts w:ascii="Times New Roman" w:eastAsia="Times New Roman" w:hAnsi="Times New Roman" w:cs="Times New Roman"/>
          <w:color w:val="000000" w:themeColor="text1"/>
        </w:rPr>
        <w:t>ShinYen</w:t>
      </w:r>
      <w:proofErr w:type="spellEnd"/>
      <w:r w:rsidRPr="39FCBD2A">
        <w:rPr>
          <w:rFonts w:ascii="Times New Roman" w:eastAsia="Times New Roman" w:hAnsi="Times New Roman" w:cs="Times New Roman"/>
          <w:color w:val="000000" w:themeColor="text1"/>
        </w:rPr>
        <w:t xml:space="preserve"> carried out a data cleaning method that removed the loan data that did not have perfect English worded loan description before loading the data. </w:t>
      </w:r>
      <w:r w:rsidRPr="39FCBD2A">
        <w:rPr>
          <w:rFonts w:ascii="Segoe UI" w:eastAsia="Segoe UI" w:hAnsi="Segoe UI" w:cs="Segoe UI"/>
          <w:color w:val="000000" w:themeColor="text1"/>
        </w:rPr>
        <w:t xml:space="preserve"> </w:t>
      </w:r>
    </w:p>
    <w:p w14:paraId="57B53003" w14:textId="05E1DD67" w:rsidR="33DE328C" w:rsidRDefault="33DE328C">
      <w:r w:rsidRPr="39FCBD2A">
        <w:rPr>
          <w:rFonts w:ascii="Segoe UI" w:eastAsia="Segoe UI" w:hAnsi="Segoe UI" w:cs="Segoe UI"/>
          <w:color w:val="000000" w:themeColor="text1"/>
        </w:rPr>
        <w:t xml:space="preserve">According to the dataset only 1% of the loans were rejected hence removing the data entries of the rejected loans the model could focus on approved rate accurately.  </w:t>
      </w:r>
    </w:p>
    <w:p w14:paraId="270356C3" w14:textId="10FAB824" w:rsidR="33DE328C" w:rsidRDefault="33DE328C">
      <w:r w:rsidRPr="39FCBD2A">
        <w:rPr>
          <w:rFonts w:ascii="Segoe UI" w:eastAsia="Segoe UI" w:hAnsi="Segoe UI" w:cs="Segoe UI"/>
          <w:color w:val="000000" w:themeColor="text1"/>
        </w:rPr>
        <w:t xml:space="preserve">He also considered the approval speed as fast approval time takes is fast if it is under 3 days which is least time taken by any organization. </w:t>
      </w:r>
    </w:p>
    <w:p w14:paraId="2EDDA160" w14:textId="1645AABE" w:rsidR="33DE328C" w:rsidRDefault="33DE328C">
      <w:r w:rsidRPr="39FCBD2A">
        <w:rPr>
          <w:rFonts w:ascii="Segoe UI" w:eastAsia="Segoe UI" w:hAnsi="Segoe UI" w:cs="Segoe UI"/>
          <w:b/>
          <w:bCs/>
          <w:color w:val="000000" w:themeColor="text1"/>
        </w:rPr>
        <w:t>LIMITATIONS OF RELATED LITERATURE:</w:t>
      </w:r>
      <w:r w:rsidRPr="39FCBD2A">
        <w:rPr>
          <w:rFonts w:ascii="Segoe UI" w:eastAsia="Segoe UI" w:hAnsi="Segoe UI" w:cs="Segoe UI"/>
          <w:color w:val="000000" w:themeColor="text1"/>
        </w:rPr>
        <w:t xml:space="preserve"> </w:t>
      </w:r>
    </w:p>
    <w:p w14:paraId="451DA23A" w14:textId="76483BFF" w:rsidR="33DE328C" w:rsidRDefault="33DE328C" w:rsidP="39FCBD2A">
      <w:pPr>
        <w:rPr>
          <w:rFonts w:ascii="Segoe UI" w:eastAsia="Segoe UI" w:hAnsi="Segoe UI" w:cs="Segoe UI"/>
          <w:color w:val="000000" w:themeColor="text1"/>
        </w:rPr>
      </w:pPr>
      <w:proofErr w:type="spellStart"/>
      <w:r w:rsidRPr="39FCBD2A">
        <w:rPr>
          <w:rFonts w:ascii="Segoe UI" w:eastAsia="Segoe UI" w:hAnsi="Segoe UI" w:cs="Segoe UI"/>
          <w:color w:val="000000" w:themeColor="text1"/>
        </w:rPr>
        <w:t>ShenYin</w:t>
      </w:r>
      <w:proofErr w:type="spellEnd"/>
      <w:r w:rsidRPr="39FCBD2A">
        <w:rPr>
          <w:rFonts w:ascii="Segoe UI" w:eastAsia="Segoe UI" w:hAnsi="Segoe UI" w:cs="Segoe UI"/>
          <w:color w:val="000000" w:themeColor="text1"/>
        </w:rPr>
        <w:t xml:space="preserve"> in his paper used recurrent neural network model and described it as it has given better results when compared to Logistic regression model. </w:t>
      </w:r>
    </w:p>
    <w:p w14:paraId="170D4E67" w14:textId="7F6EE503" w:rsidR="33DE328C" w:rsidRDefault="33DE328C" w:rsidP="39FCBD2A">
      <w:pPr>
        <w:rPr>
          <w:rFonts w:ascii="Segoe UI" w:eastAsia="Segoe UI" w:hAnsi="Segoe UI" w:cs="Segoe UI"/>
          <w:color w:val="000000" w:themeColor="text1"/>
        </w:rPr>
      </w:pPr>
      <w:r w:rsidRPr="39FCBD2A">
        <w:rPr>
          <w:rFonts w:ascii="Segoe UI" w:eastAsia="Segoe UI" w:hAnsi="Segoe UI" w:cs="Segoe UI"/>
          <w:color w:val="000000" w:themeColor="text1"/>
        </w:rPr>
        <w:t xml:space="preserve">When the weights of the gradients </w:t>
      </w:r>
      <w:proofErr w:type="gramStart"/>
      <w:r w:rsidRPr="39FCBD2A">
        <w:rPr>
          <w:rFonts w:ascii="Segoe UI" w:eastAsia="Segoe UI" w:hAnsi="Segoe UI" w:cs="Segoe UI"/>
          <w:color w:val="000000" w:themeColor="text1"/>
        </w:rPr>
        <w:t>becomes</w:t>
      </w:r>
      <w:proofErr w:type="gramEnd"/>
      <w:r w:rsidRPr="39FCBD2A">
        <w:rPr>
          <w:rFonts w:ascii="Segoe UI" w:eastAsia="Segoe UI" w:hAnsi="Segoe UI" w:cs="Segoe UI"/>
          <w:color w:val="000000" w:themeColor="text1"/>
        </w:rPr>
        <w:t xml:space="preserve"> too small the gradients vanishes and significant information is dis regarded in the results.  </w:t>
      </w:r>
    </w:p>
    <w:p w14:paraId="694FBE62" w14:textId="369732AF" w:rsidR="33DE328C" w:rsidRDefault="33DE328C" w:rsidP="39FCBD2A">
      <w:pPr>
        <w:rPr>
          <w:rFonts w:ascii="Segoe UI" w:eastAsia="Segoe UI" w:hAnsi="Segoe UI" w:cs="Segoe UI"/>
          <w:color w:val="000000" w:themeColor="text1"/>
        </w:rPr>
      </w:pPr>
      <w:r w:rsidRPr="39FCBD2A">
        <w:rPr>
          <w:rFonts w:ascii="Segoe UI" w:eastAsia="Segoe UI" w:hAnsi="Segoe UI" w:cs="Segoe UI"/>
          <w:color w:val="000000" w:themeColor="text1"/>
        </w:rPr>
        <w:lastRenderedPageBreak/>
        <w:t xml:space="preserve">Here the RNN model is only used because entity used for calculating the loan approval speed is loan description. </w:t>
      </w:r>
    </w:p>
    <w:p w14:paraId="49111694" w14:textId="3F9C5716" w:rsidR="39FCBD2A" w:rsidRDefault="39FCBD2A" w:rsidP="39FCBD2A">
      <w:pPr>
        <w:rPr>
          <w:rFonts w:ascii="Segoe UI" w:eastAsia="Segoe UI" w:hAnsi="Segoe UI" w:cs="Segoe UI"/>
          <w:color w:val="000000" w:themeColor="text1"/>
        </w:rPr>
      </w:pPr>
    </w:p>
    <w:p w14:paraId="6DA727D3" w14:textId="6FEE86B7" w:rsidR="5C15286F" w:rsidRDefault="5C15286F" w:rsidP="39FCBD2A">
      <w:pPr>
        <w:rPr>
          <w:rFonts w:ascii="Segoe UI" w:eastAsia="Segoe UI" w:hAnsi="Segoe UI" w:cs="Segoe UI"/>
          <w:b/>
          <w:bCs/>
          <w:color w:val="000000" w:themeColor="text1"/>
        </w:rPr>
      </w:pPr>
      <w:r w:rsidRPr="39FCBD2A">
        <w:rPr>
          <w:rFonts w:ascii="Segoe UI" w:eastAsia="Segoe UI" w:hAnsi="Segoe UI" w:cs="Segoe UI"/>
          <w:b/>
          <w:bCs/>
          <w:color w:val="000000" w:themeColor="text1"/>
        </w:rPr>
        <w:t>R</w:t>
      </w:r>
      <w:r w:rsidR="5F4F902E" w:rsidRPr="39FCBD2A">
        <w:rPr>
          <w:rFonts w:ascii="Segoe UI" w:eastAsia="Segoe UI" w:hAnsi="Segoe UI" w:cs="Segoe UI"/>
          <w:b/>
          <w:bCs/>
          <w:color w:val="000000" w:themeColor="text1"/>
        </w:rPr>
        <w:t xml:space="preserve">ESEARCH </w:t>
      </w:r>
      <w:r w:rsidR="6AEDCA49" w:rsidRPr="39FCBD2A">
        <w:rPr>
          <w:rFonts w:ascii="Segoe UI" w:eastAsia="Segoe UI" w:hAnsi="Segoe UI" w:cs="Segoe UI"/>
          <w:b/>
          <w:bCs/>
          <w:color w:val="000000" w:themeColor="text1"/>
        </w:rPr>
        <w:t>STUDY:</w:t>
      </w:r>
    </w:p>
    <w:p w14:paraId="361758EC" w14:textId="296C4C07" w:rsidR="5C15286F" w:rsidRDefault="5C15286F" w:rsidP="39FCBD2A">
      <w:pPr>
        <w:rPr>
          <w:rFonts w:ascii="Segoe UI" w:eastAsia="Segoe UI" w:hAnsi="Segoe UI" w:cs="Segoe UI"/>
        </w:rPr>
      </w:pPr>
      <w:r w:rsidRPr="39FCBD2A">
        <w:rPr>
          <w:rFonts w:ascii="Segoe UI" w:eastAsia="Segoe UI" w:hAnsi="Segoe UI" w:cs="Segoe UI"/>
        </w:rPr>
        <w:t xml:space="preserve">Recent advancements in the disciplines of text mining and natural language processing have helped text classification (TC), a task of basic importance, gain traction. Text classification techniques all aim to assign a predefined label to a given input text, though this term can apply to a range of specialized techniques used in many fields. As from the article </w:t>
      </w:r>
      <w:r w:rsidRPr="39FCBD2A">
        <w:rPr>
          <w:rFonts w:ascii="Segoe UI" w:eastAsia="Segoe UI" w:hAnsi="Segoe UI" w:cs="Segoe UI"/>
          <w:b/>
          <w:bCs/>
        </w:rPr>
        <w:t xml:space="preserve">on Text Classification Algorithms: From Text to Predictions </w:t>
      </w:r>
      <w:r w:rsidRPr="39FCBD2A">
        <w:rPr>
          <w:rFonts w:ascii="Segoe UI" w:eastAsia="Segoe UI" w:hAnsi="Segoe UI" w:cs="Segoe UI"/>
          <w:b/>
          <w:bCs/>
          <w:vertAlign w:val="superscript"/>
        </w:rPr>
        <w:t>[1]</w:t>
      </w:r>
      <w:r w:rsidRPr="39FCBD2A">
        <w:rPr>
          <w:rFonts w:ascii="Segoe UI" w:eastAsia="Segoe UI" w:hAnsi="Segoe UI" w:cs="Segoe UI"/>
          <w:b/>
          <w:bCs/>
        </w:rPr>
        <w:t xml:space="preserve">, </w:t>
      </w:r>
      <w:r w:rsidRPr="39FCBD2A">
        <w:rPr>
          <w:rFonts w:ascii="Segoe UI" w:eastAsia="Segoe UI" w:hAnsi="Segoe UI" w:cs="Segoe UI"/>
        </w:rPr>
        <w:t>the standard preprocessing</w:t>
      </w:r>
      <w:r w:rsidRPr="39FCBD2A">
        <w:rPr>
          <w:rFonts w:ascii="Segoe UI" w:eastAsia="Segoe UI" w:hAnsi="Segoe UI" w:cs="Segoe UI"/>
          <w:b/>
          <w:bCs/>
        </w:rPr>
        <w:t xml:space="preserve"> </w:t>
      </w:r>
      <w:r w:rsidRPr="39FCBD2A">
        <w:rPr>
          <w:rFonts w:ascii="Segoe UI" w:eastAsia="Segoe UI" w:hAnsi="Segoe UI" w:cs="Segoe UI"/>
        </w:rPr>
        <w:t>techniques include</w:t>
      </w:r>
      <w:r w:rsidRPr="39FCBD2A">
        <w:rPr>
          <w:rFonts w:ascii="Segoe UI" w:eastAsia="Segoe UI" w:hAnsi="Segoe UI" w:cs="Segoe UI"/>
          <w:b/>
          <w:bCs/>
        </w:rPr>
        <w:t xml:space="preserve"> </w:t>
      </w:r>
      <w:r w:rsidRPr="39FCBD2A">
        <w:rPr>
          <w:rFonts w:ascii="Segoe UI" w:eastAsia="Segoe UI" w:hAnsi="Segoe UI" w:cs="Segoe UI"/>
        </w:rPr>
        <w:t xml:space="preserve">tokenization, stop word and noise removal. </w:t>
      </w:r>
    </w:p>
    <w:p w14:paraId="0F5E4594" w14:textId="5A1CCABE" w:rsidR="5C15286F" w:rsidRDefault="5C15286F" w:rsidP="39FCBD2A">
      <w:pPr>
        <w:rPr>
          <w:rFonts w:ascii="Segoe UI" w:eastAsia="Segoe UI" w:hAnsi="Segoe UI" w:cs="Segoe UI"/>
        </w:rPr>
      </w:pPr>
      <w:r w:rsidRPr="39FCBD2A">
        <w:rPr>
          <w:rFonts w:ascii="Segoe UI" w:eastAsia="Segoe UI" w:hAnsi="Segoe UI" w:cs="Segoe UI"/>
        </w:rPr>
        <w:t xml:space="preserve">After standard preprocessing the model, it is recommended to apply preprocessing deep models, these include models such as Byte Pair Encoding, which is now regarded as the breakthrough method for sub-word tokenization. The most common vocabulary term is combined into a new vocabulary word via this algorithm, which iteratively calculates the occurrences of subsequent pairs of vocabulary terms. The word Piece tokenizer employs a data-driven strategy for breaking words into sub-words. It was originally developed as a solution to Japanese text segmentation issues. It uses n-gram-based language models to identify recurrent prefixes, word fragments, and syllables in corpora. But unlike Word piece, </w:t>
      </w:r>
      <w:proofErr w:type="spellStart"/>
      <w:r w:rsidRPr="39FCBD2A">
        <w:rPr>
          <w:rFonts w:ascii="Segoe UI" w:eastAsia="Segoe UI" w:hAnsi="Segoe UI" w:cs="Segoe UI"/>
        </w:rPr>
        <w:t>UnigramLM</w:t>
      </w:r>
      <w:proofErr w:type="spellEnd"/>
      <w:r w:rsidRPr="39FCBD2A">
        <w:rPr>
          <w:rFonts w:ascii="Segoe UI" w:eastAsia="Segoe UI" w:hAnsi="Segoe UI" w:cs="Segoe UI"/>
        </w:rPr>
        <w:t xml:space="preserve"> takes the opposite approach, initializing at a vocabulary size that is significantly greater than the intended number of sub-words and then going on to iteratively delete them. The expectation-maximization procedure is applied in each iteration to eliminate the items with the lowest likelihood, cycling until the vocabulary reaches the required size. We apply the data preprocessing techniques suggested in this article.</w:t>
      </w:r>
    </w:p>
    <w:p w14:paraId="7685CF66" w14:textId="3CEF008C" w:rsidR="5C15286F" w:rsidRDefault="5C15286F" w:rsidP="39FCBD2A">
      <w:pPr>
        <w:rPr>
          <w:rFonts w:ascii="Segoe UI" w:eastAsia="Segoe UI" w:hAnsi="Segoe UI" w:cs="Segoe UI"/>
        </w:rPr>
      </w:pPr>
      <w:r w:rsidRPr="39FCBD2A">
        <w:rPr>
          <w:rFonts w:ascii="Segoe UI" w:eastAsia="Segoe UI" w:hAnsi="Segoe UI" w:cs="Segoe UI"/>
        </w:rPr>
        <w:t xml:space="preserve">We then use topic modelling for classification. A topic model is a model that can identify themes in a document based on the words that appear there. We use Latent Dirichlet Allocation </w:t>
      </w:r>
      <w:r w:rsidRPr="39FCBD2A">
        <w:rPr>
          <w:rFonts w:ascii="Segoe UI" w:eastAsia="Segoe UI" w:hAnsi="Segoe UI" w:cs="Segoe UI"/>
          <w:vertAlign w:val="superscript"/>
        </w:rPr>
        <w:t>[2]</w:t>
      </w:r>
      <w:r w:rsidRPr="39FCBD2A">
        <w:rPr>
          <w:rFonts w:ascii="Segoe UI" w:eastAsia="Segoe UI" w:hAnsi="Segoe UI" w:cs="Segoe UI"/>
        </w:rPr>
        <w:t xml:space="preserve"> technique which is one the method for topic modelling. LDA assumes that each document is made up of a combination of subjects and words, and that each topic is made up of a combination of topics.</w:t>
      </w:r>
    </w:p>
    <w:p w14:paraId="7FC49B72" w14:textId="79851BDC" w:rsidR="5C15286F" w:rsidRDefault="5C15286F" w:rsidP="39FCBD2A">
      <w:pPr>
        <w:rPr>
          <w:rFonts w:ascii="Segoe UI" w:eastAsia="Segoe UI" w:hAnsi="Segoe UI" w:cs="Segoe UI"/>
        </w:rPr>
      </w:pPr>
      <w:r>
        <w:rPr>
          <w:noProof/>
        </w:rPr>
        <w:lastRenderedPageBreak/>
        <w:drawing>
          <wp:inline distT="0" distB="0" distL="0" distR="0" wp14:anchorId="0F25A598" wp14:editId="35C7F21E">
            <wp:extent cx="5943600" cy="4133850"/>
            <wp:effectExtent l="0" t="0" r="0" b="0"/>
            <wp:docPr id="270604508" name="Picture 270604508" descr="Graphical user interface, diagram,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4133850"/>
                    </a:xfrm>
                    <a:prstGeom prst="rect">
                      <a:avLst/>
                    </a:prstGeom>
                  </pic:spPr>
                </pic:pic>
              </a:graphicData>
            </a:graphic>
          </wp:inline>
        </w:drawing>
      </w:r>
    </w:p>
    <w:p w14:paraId="2298C62C" w14:textId="2BB8F57B" w:rsidR="5C15286F" w:rsidRDefault="5C15286F" w:rsidP="39FCBD2A">
      <w:pPr>
        <w:rPr>
          <w:rFonts w:ascii="Segoe UI" w:eastAsia="Segoe UI" w:hAnsi="Segoe UI" w:cs="Segoe UI"/>
        </w:rPr>
      </w:pPr>
      <w:r w:rsidRPr="39FCBD2A">
        <w:rPr>
          <w:rFonts w:ascii="Segoe UI" w:eastAsia="Segoe UI" w:hAnsi="Segoe UI" w:cs="Segoe UI"/>
        </w:rPr>
        <w:t>The above flow chart shows the steps involved in LDA. It uses three different parameters. The number of topics anticipated in the text is controlled by the α hyperparameter. K determines how many topics we need to extract, and the β hyperparameter determines how many words per topic there are in the document. The major limitation while applying this model is one must manually assign the themes to the given topics, which could lead to mistakes. LDA performs poorly on small texts. Since the description column in our dataset has sufficient information, we feel that LDA is better for applying</w:t>
      </w:r>
    </w:p>
    <w:p w14:paraId="72261E58" w14:textId="75A462A5" w:rsidR="39FCBD2A" w:rsidRDefault="39FCBD2A" w:rsidP="39FCBD2A">
      <w:pPr>
        <w:rPr>
          <w:rFonts w:ascii="Segoe UI" w:eastAsia="Segoe UI" w:hAnsi="Segoe UI" w:cs="Segoe UI"/>
        </w:rPr>
      </w:pPr>
    </w:p>
    <w:p w14:paraId="01EBB656" w14:textId="30538A65" w:rsidR="39FCBD2A" w:rsidRDefault="39FCBD2A" w:rsidP="39FCBD2A">
      <w:pPr>
        <w:rPr>
          <w:rFonts w:ascii="Segoe UI" w:eastAsia="Segoe UI" w:hAnsi="Segoe UI" w:cs="Segoe UI"/>
          <w:color w:val="222222"/>
        </w:rPr>
      </w:pPr>
    </w:p>
    <w:p w14:paraId="2C3BA223" w14:textId="64D5A26A" w:rsidR="5C15286F" w:rsidRDefault="5C15286F" w:rsidP="39FCBD2A">
      <w:pPr>
        <w:rPr>
          <w:rFonts w:ascii="Segoe UI" w:eastAsia="Segoe UI" w:hAnsi="Segoe UI" w:cs="Segoe UI"/>
          <w:color w:val="222222"/>
          <w:sz w:val="17"/>
          <w:szCs w:val="17"/>
        </w:rPr>
      </w:pPr>
      <w:r w:rsidRPr="39FCBD2A">
        <w:rPr>
          <w:rFonts w:ascii="Segoe UI" w:eastAsia="Segoe UI" w:hAnsi="Segoe UI" w:cs="Segoe UI"/>
          <w:color w:val="222222"/>
          <w:vertAlign w:val="superscript"/>
        </w:rPr>
        <w:t> </w:t>
      </w:r>
    </w:p>
    <w:p w14:paraId="1433C02A" w14:textId="0E3E4E96" w:rsidR="5C15286F" w:rsidRDefault="5C15286F" w:rsidP="39FCBD2A">
      <w:pPr>
        <w:rPr>
          <w:rFonts w:ascii="Segoe UI" w:eastAsia="Segoe UI" w:hAnsi="Segoe UI" w:cs="Segoe UI"/>
          <w:sz w:val="17"/>
          <w:szCs w:val="17"/>
        </w:rPr>
      </w:pPr>
      <w:r w:rsidRPr="39FCBD2A">
        <w:rPr>
          <w:rFonts w:ascii="Segoe UI" w:eastAsia="Segoe UI" w:hAnsi="Segoe UI" w:cs="Segoe UI"/>
          <w:vertAlign w:val="superscript"/>
        </w:rPr>
        <w:t> </w:t>
      </w:r>
    </w:p>
    <w:p w14:paraId="4339D088" w14:textId="13B6D827" w:rsidR="39FCBD2A" w:rsidRDefault="39FCBD2A" w:rsidP="39FCBD2A">
      <w:pPr>
        <w:rPr>
          <w:rFonts w:ascii="Segoe UI" w:eastAsia="Segoe UI" w:hAnsi="Segoe UI" w:cs="Segoe UI"/>
        </w:rPr>
      </w:pPr>
    </w:p>
    <w:p w14:paraId="01AD6A33" w14:textId="02053DCB" w:rsidR="39FCBD2A" w:rsidRDefault="39FCBD2A" w:rsidP="39FCBD2A">
      <w:pPr>
        <w:rPr>
          <w:rFonts w:ascii="Segoe UI" w:eastAsia="Segoe UI" w:hAnsi="Segoe UI" w:cs="Segoe UI"/>
        </w:rPr>
      </w:pPr>
    </w:p>
    <w:p w14:paraId="39B3C7BB" w14:textId="6FEFD6E8" w:rsidR="39FCBD2A" w:rsidRDefault="39FCBD2A" w:rsidP="39FCBD2A">
      <w:pPr>
        <w:rPr>
          <w:rFonts w:ascii="Segoe UI" w:eastAsia="Segoe UI" w:hAnsi="Segoe UI" w:cs="Segoe UI"/>
        </w:rPr>
      </w:pPr>
    </w:p>
    <w:p w14:paraId="50CB4338" w14:textId="31C57E54" w:rsidR="39FCBD2A" w:rsidRDefault="39FCBD2A" w:rsidP="39FCBD2A">
      <w:pPr>
        <w:rPr>
          <w:rFonts w:ascii="Segoe UI" w:eastAsia="Segoe UI" w:hAnsi="Segoe UI" w:cs="Segoe UI"/>
          <w:color w:val="000000" w:themeColor="text1"/>
        </w:rPr>
      </w:pPr>
    </w:p>
    <w:p w14:paraId="3EB17CC9" w14:textId="1A5A5097" w:rsidR="7EC7653F" w:rsidRDefault="7EC7653F" w:rsidP="39FCBD2A">
      <w:pPr>
        <w:rPr>
          <w:rFonts w:ascii="Segoe UI" w:eastAsia="Segoe UI" w:hAnsi="Segoe UI" w:cs="Segoe UI"/>
          <w:color w:val="FFFFFF" w:themeColor="background1"/>
        </w:rPr>
      </w:pPr>
      <w:r w:rsidRPr="39FCBD2A">
        <w:rPr>
          <w:rFonts w:ascii="Segoe UI" w:eastAsia="Segoe UI" w:hAnsi="Segoe UI" w:cs="Segoe UI"/>
          <w:color w:val="FFFFFF" w:themeColor="background1"/>
        </w:rPr>
        <w:lastRenderedPageBreak/>
        <w:t>older is someone who plays a vital role in a company’s long-term success.</w:t>
      </w:r>
    </w:p>
    <w:p w14:paraId="61290CFD" w14:textId="45CCA3AF" w:rsidR="604F0944" w:rsidRDefault="604F0944">
      <w:pPr>
        <w:pStyle w:val="ListParagraph"/>
        <w:numPr>
          <w:ilvl w:val="0"/>
          <w:numId w:val="15"/>
        </w:numPr>
        <w:jc w:val="both"/>
        <w:rPr>
          <w:rFonts w:ascii="Segoe UI" w:hAnsi="Segoe UI" w:cs="Segoe UI"/>
          <w:b/>
          <w:bCs/>
        </w:rPr>
        <w:pPrChange w:id="102" w:author="Thimmaiah, Chethan Kumar" w:date="2022-11-01T02:30:00Z">
          <w:pPr>
            <w:ind w:left="360"/>
            <w:jc w:val="both"/>
          </w:pPr>
        </w:pPrChange>
      </w:pPr>
      <w:r w:rsidRPr="39FCBD2A">
        <w:rPr>
          <w:rFonts w:ascii="Segoe UI" w:hAnsi="Segoe UI" w:cs="Segoe UI"/>
          <w:b/>
          <w:bCs/>
        </w:rPr>
        <w:t>Research Questions</w:t>
      </w:r>
    </w:p>
    <w:p w14:paraId="176E46CC" w14:textId="04BC0F9F" w:rsidR="604F0944" w:rsidRDefault="604F0944" w:rsidP="39FCBD2A">
      <w:pPr>
        <w:pStyle w:val="ListParagraph"/>
        <w:numPr>
          <w:ilvl w:val="0"/>
          <w:numId w:val="25"/>
        </w:numPr>
        <w:rPr>
          <w:rFonts w:ascii="Segoe UI" w:hAnsi="Segoe UI" w:cs="Segoe UI"/>
        </w:rPr>
      </w:pPr>
      <w:r w:rsidRPr="39FCBD2A">
        <w:rPr>
          <w:rFonts w:ascii="Segoe UI" w:hAnsi="Segoe UI" w:cs="Segoe UI"/>
        </w:rPr>
        <w:t xml:space="preserve">Can we use </w:t>
      </w:r>
      <w:r w:rsidR="28A52FB3" w:rsidRPr="39FCBD2A">
        <w:rPr>
          <w:rFonts w:ascii="Segoe UI" w:hAnsi="Segoe UI" w:cs="Segoe UI"/>
        </w:rPr>
        <w:t>NLP (</w:t>
      </w:r>
      <w:r w:rsidRPr="39FCBD2A">
        <w:rPr>
          <w:rFonts w:ascii="Segoe UI" w:hAnsi="Segoe UI" w:cs="Segoe UI"/>
        </w:rPr>
        <w:t>Natural Language Processing) to predict Loan status</w:t>
      </w:r>
      <w:r w:rsidR="6A0A0711" w:rsidRPr="39FCBD2A">
        <w:rPr>
          <w:rFonts w:ascii="Segoe UI" w:hAnsi="Segoe UI" w:cs="Segoe UI"/>
        </w:rPr>
        <w:t>?</w:t>
      </w:r>
    </w:p>
    <w:p w14:paraId="79FC62D3" w14:textId="0C6469B8" w:rsidR="6B5F43B7" w:rsidRDefault="6B5F43B7" w:rsidP="39FCBD2A">
      <w:pPr>
        <w:pStyle w:val="ListParagraph"/>
        <w:numPr>
          <w:ilvl w:val="0"/>
          <w:numId w:val="25"/>
        </w:numPr>
        <w:jc w:val="both"/>
        <w:rPr>
          <w:rFonts w:ascii="Segoe UI" w:hAnsi="Segoe UI" w:cs="Segoe UI"/>
        </w:rPr>
      </w:pPr>
      <w:r w:rsidRPr="39FCBD2A">
        <w:rPr>
          <w:rFonts w:ascii="Segoe UI" w:hAnsi="Segoe UI" w:cs="Segoe UI"/>
        </w:rPr>
        <w:t xml:space="preserve">Can grouping the loans and borrowers into clusters by unsupervised </w:t>
      </w:r>
      <w:r w:rsidR="47FC0AF8" w:rsidRPr="39FCBD2A">
        <w:rPr>
          <w:rFonts w:ascii="Segoe UI" w:hAnsi="Segoe UI" w:cs="Segoe UI"/>
        </w:rPr>
        <w:t>learning</w:t>
      </w:r>
      <w:r w:rsidRPr="39FCBD2A">
        <w:rPr>
          <w:rFonts w:ascii="Segoe UI" w:hAnsi="Segoe UI" w:cs="Segoe UI"/>
        </w:rPr>
        <w:t xml:space="preserve"> techniques </w:t>
      </w:r>
      <w:r w:rsidR="7E98B424" w:rsidRPr="39FCBD2A">
        <w:rPr>
          <w:rFonts w:ascii="Segoe UI" w:hAnsi="Segoe UI" w:cs="Segoe UI"/>
        </w:rPr>
        <w:t xml:space="preserve">and identify top n features (K – means) to get the insights on top 3 and bottom 3 borrowers and lenders be </w:t>
      </w:r>
      <w:r w:rsidR="27A73A4D" w:rsidRPr="39FCBD2A">
        <w:rPr>
          <w:rFonts w:ascii="Segoe UI" w:hAnsi="Segoe UI" w:cs="Segoe UI"/>
        </w:rPr>
        <w:t>possible?</w:t>
      </w:r>
    </w:p>
    <w:p w14:paraId="37561EA1" w14:textId="68AB31AC" w:rsidR="002C1895" w:rsidRPr="00593AA9" w:rsidRDefault="567B3535">
      <w:pPr>
        <w:pStyle w:val="Heading2"/>
        <w:numPr>
          <w:ilvl w:val="0"/>
          <w:numId w:val="32"/>
        </w:numPr>
        <w:jc w:val="both"/>
        <w:rPr>
          <w:rFonts w:ascii="Segoe UI" w:hAnsi="Segoe UI" w:cs="Segoe UI"/>
        </w:rPr>
      </w:pPr>
      <w:bookmarkStart w:id="103" w:name="_Toc480806393"/>
      <w:bookmarkStart w:id="104" w:name="_Toc1740100763"/>
      <w:bookmarkStart w:id="105" w:name="_Toc1333841608"/>
      <w:bookmarkStart w:id="106" w:name="_Toc1542773476"/>
      <w:bookmarkStart w:id="107" w:name="_Toc1590858309"/>
      <w:bookmarkStart w:id="108" w:name="_Toc1757411276"/>
      <w:bookmarkStart w:id="109" w:name="_Toc674605804"/>
      <w:r w:rsidRPr="39FCBD2A">
        <w:rPr>
          <w:rFonts w:ascii="Segoe UI" w:hAnsi="Segoe UI" w:cs="Segoe UI"/>
        </w:rPr>
        <w:t>References</w:t>
      </w:r>
      <w:bookmarkEnd w:id="103"/>
      <w:bookmarkEnd w:id="104"/>
      <w:bookmarkEnd w:id="105"/>
      <w:bookmarkEnd w:id="106"/>
      <w:bookmarkEnd w:id="107"/>
      <w:bookmarkEnd w:id="108"/>
      <w:bookmarkEnd w:id="109"/>
    </w:p>
    <w:bookmarkStart w:id="110" w:name="_heading=h.2yxr2ropn17o" w:colFirst="0" w:colLast="0"/>
    <w:bookmarkEnd w:id="110"/>
    <w:p w14:paraId="019B32A3" w14:textId="77777777" w:rsidR="004718C9" w:rsidRPr="002635D9" w:rsidRDefault="008D3F04" w:rsidP="00407F67">
      <w:pPr>
        <w:numPr>
          <w:ilvl w:val="0"/>
          <w:numId w:val="29"/>
        </w:numPr>
        <w:pBdr>
          <w:top w:val="nil"/>
          <w:left w:val="nil"/>
          <w:bottom w:val="nil"/>
          <w:right w:val="nil"/>
          <w:between w:val="nil"/>
        </w:pBdr>
        <w:spacing w:after="0" w:line="240" w:lineRule="auto"/>
        <w:jc w:val="both"/>
        <w:rPr>
          <w:rStyle w:val="Hyperlink"/>
        </w:rPr>
      </w:pPr>
      <w:r w:rsidRPr="002635D9">
        <w:rPr>
          <w:rStyle w:val="Hyperlink"/>
        </w:rPr>
        <w:fldChar w:fldCharType="begin"/>
      </w:r>
      <w:r w:rsidRPr="002635D9">
        <w:rPr>
          <w:rStyle w:val="Hyperlink"/>
        </w:rPr>
        <w:instrText xml:space="preserve"> HYPERLINK "https://www.kiva.org/about/impact" </w:instrText>
      </w:r>
      <w:r w:rsidRPr="002635D9">
        <w:rPr>
          <w:rStyle w:val="Hyperlink"/>
        </w:rPr>
      </w:r>
      <w:r w:rsidRPr="002635D9">
        <w:rPr>
          <w:rStyle w:val="Hyperlink"/>
        </w:rPr>
        <w:fldChar w:fldCharType="separate"/>
      </w:r>
      <w:r w:rsidRPr="002635D9">
        <w:rPr>
          <w:rStyle w:val="Hyperlink"/>
          <w:rFonts w:ascii="Segoe UI" w:eastAsia="Arial" w:hAnsi="Segoe UI" w:cs="Segoe UI"/>
          <w:sz w:val="20"/>
        </w:rPr>
        <w:t>https</w:t>
      </w:r>
      <w:r w:rsidRPr="002635D9">
        <w:rPr>
          <w:rStyle w:val="Hyperlink"/>
        </w:rPr>
        <w:fldChar w:fldCharType="end"/>
      </w:r>
      <w:hyperlink r:id="rId32" w:history="1">
        <w:r w:rsidRPr="002635D9">
          <w:rPr>
            <w:rStyle w:val="Hyperlink"/>
            <w:rFonts w:ascii="Segoe UI" w:eastAsia="Arial" w:hAnsi="Segoe UI" w:cs="Segoe UI"/>
            <w:sz w:val="20"/>
          </w:rPr>
          <w:t>://www.kiva.org/about/impact</w:t>
        </w:r>
      </w:hyperlink>
    </w:p>
    <w:p w14:paraId="39F2370F" w14:textId="77777777" w:rsidR="004718C9" w:rsidRPr="002635D9" w:rsidRDefault="00000000" w:rsidP="00407F67">
      <w:pPr>
        <w:numPr>
          <w:ilvl w:val="0"/>
          <w:numId w:val="29"/>
        </w:numPr>
        <w:pBdr>
          <w:top w:val="nil"/>
          <w:left w:val="nil"/>
          <w:bottom w:val="nil"/>
          <w:right w:val="nil"/>
          <w:between w:val="nil"/>
        </w:pBdr>
        <w:spacing w:after="0" w:line="240" w:lineRule="auto"/>
        <w:jc w:val="both"/>
        <w:rPr>
          <w:rStyle w:val="Hyperlink"/>
        </w:rPr>
      </w:pPr>
      <w:hyperlink r:id="rId33" w:history="1">
        <w:r w:rsidR="008D3F04" w:rsidRPr="002635D9">
          <w:rPr>
            <w:rStyle w:val="Hyperlink"/>
            <w:rFonts w:ascii="Segoe UI" w:eastAsia="Arial" w:hAnsi="Segoe UI" w:cs="Segoe UI"/>
            <w:sz w:val="20"/>
          </w:rPr>
          <w:t>https://www.gsb.stanford.edu/gsb-box/route-download/349176</w:t>
        </w:r>
      </w:hyperlink>
    </w:p>
    <w:p w14:paraId="1C371BDC" w14:textId="77777777" w:rsidR="004718C9" w:rsidRPr="002635D9" w:rsidRDefault="00000000" w:rsidP="00407F67">
      <w:pPr>
        <w:numPr>
          <w:ilvl w:val="0"/>
          <w:numId w:val="29"/>
        </w:numPr>
        <w:pBdr>
          <w:top w:val="nil"/>
          <w:left w:val="nil"/>
          <w:bottom w:val="nil"/>
          <w:right w:val="nil"/>
          <w:between w:val="nil"/>
        </w:pBdr>
        <w:spacing w:after="0" w:line="240" w:lineRule="auto"/>
        <w:jc w:val="both"/>
        <w:rPr>
          <w:rStyle w:val="Hyperlink"/>
        </w:rPr>
      </w:pPr>
      <w:hyperlink r:id="rId34" w:history="1">
        <w:r w:rsidR="008D3F04" w:rsidRPr="002635D9">
          <w:rPr>
            <w:rStyle w:val="Hyperlink"/>
            <w:rFonts w:ascii="Segoe UI" w:eastAsia="Arial" w:hAnsi="Segoe UI" w:cs="Segoe UI"/>
            <w:sz w:val="20"/>
          </w:rPr>
          <w:t>https://github.com/damitkwr/KivaExpiry</w:t>
        </w:r>
      </w:hyperlink>
      <w:r w:rsidR="008D3F04" w:rsidRPr="002635D9">
        <w:rPr>
          <w:rStyle w:val="Hyperlink"/>
        </w:rPr>
        <w:t xml:space="preserve"> </w:t>
      </w:r>
    </w:p>
    <w:p w14:paraId="09348AF6" w14:textId="77777777" w:rsidR="004718C9" w:rsidRPr="002635D9" w:rsidRDefault="00000000" w:rsidP="00407F67">
      <w:pPr>
        <w:numPr>
          <w:ilvl w:val="0"/>
          <w:numId w:val="29"/>
        </w:numPr>
        <w:pBdr>
          <w:top w:val="nil"/>
          <w:left w:val="nil"/>
          <w:bottom w:val="nil"/>
          <w:right w:val="nil"/>
          <w:between w:val="nil"/>
        </w:pBdr>
        <w:spacing w:after="0" w:line="240" w:lineRule="auto"/>
        <w:jc w:val="both"/>
        <w:rPr>
          <w:rStyle w:val="Hyperlink"/>
        </w:rPr>
      </w:pPr>
      <w:hyperlink r:id="rId35" w:history="1">
        <w:r w:rsidR="008D3F04" w:rsidRPr="002635D9">
          <w:rPr>
            <w:rStyle w:val="Hyperlink"/>
            <w:rFonts w:ascii="Segoe UI" w:eastAsia="Arial" w:hAnsi="Segoe UI" w:cs="Segoe UI"/>
            <w:sz w:val="20"/>
          </w:rPr>
          <w:t>https://</w:t>
        </w:r>
      </w:hyperlink>
      <w:hyperlink r:id="rId36" w:history="1">
        <w:r w:rsidR="008D3F04" w:rsidRPr="002635D9">
          <w:rPr>
            <w:rStyle w:val="Hyperlink"/>
            <w:rFonts w:ascii="Segoe UI" w:eastAsia="Arial" w:hAnsi="Segoe UI" w:cs="Segoe UI"/>
            <w:sz w:val="20"/>
          </w:rPr>
          <w:t>www.linkedin.com/pulse/model-built-predict-whether-loan-applicant-default-david-ifeoluwa</w:t>
        </w:r>
      </w:hyperlink>
    </w:p>
    <w:p w14:paraId="47CBA36C" w14:textId="015F78C2" w:rsidR="000B3F0D" w:rsidRPr="002635D9" w:rsidRDefault="00000000" w:rsidP="00407F67">
      <w:pPr>
        <w:numPr>
          <w:ilvl w:val="0"/>
          <w:numId w:val="29"/>
        </w:numPr>
        <w:pBdr>
          <w:top w:val="nil"/>
          <w:left w:val="nil"/>
          <w:bottom w:val="nil"/>
          <w:right w:val="nil"/>
          <w:between w:val="nil"/>
        </w:pBdr>
        <w:spacing w:after="0" w:line="240" w:lineRule="auto"/>
        <w:jc w:val="both"/>
        <w:rPr>
          <w:rStyle w:val="Hyperlink"/>
          <w:rFonts w:ascii="Segoe UI" w:eastAsia="Arial" w:hAnsi="Segoe UI" w:cs="Segoe UI"/>
          <w:sz w:val="20"/>
        </w:rPr>
      </w:pPr>
      <w:hyperlink r:id="rId37" w:history="1">
        <w:r w:rsidR="000B3F0D" w:rsidRPr="002635D9">
          <w:rPr>
            <w:rStyle w:val="Hyperlink"/>
            <w:rFonts w:ascii="Segoe UI" w:eastAsia="Arial" w:hAnsi="Segoe UI" w:cs="Segoe UI"/>
            <w:sz w:val="20"/>
          </w:rPr>
          <w:t>https://hbr.org/2013/12/analytics-30</w:t>
        </w:r>
      </w:hyperlink>
    </w:p>
    <w:p w14:paraId="3FC3B025" w14:textId="77777777" w:rsidR="004718C9" w:rsidRPr="002635D9" w:rsidRDefault="00000000" w:rsidP="00407F67">
      <w:pPr>
        <w:numPr>
          <w:ilvl w:val="0"/>
          <w:numId w:val="29"/>
        </w:numPr>
        <w:pBdr>
          <w:top w:val="nil"/>
          <w:left w:val="nil"/>
          <w:bottom w:val="nil"/>
          <w:right w:val="nil"/>
          <w:between w:val="nil"/>
        </w:pBdr>
        <w:spacing w:after="0" w:line="240" w:lineRule="auto"/>
        <w:jc w:val="both"/>
        <w:rPr>
          <w:rStyle w:val="Hyperlink"/>
        </w:rPr>
      </w:pPr>
      <w:hyperlink r:id="rId38" w:history="1">
        <w:r w:rsidR="008D3F04" w:rsidRPr="002635D9">
          <w:rPr>
            <w:rStyle w:val="Hyperlink"/>
            <w:rFonts w:ascii="Segoe UI" w:eastAsia="Arial" w:hAnsi="Segoe UI" w:cs="Segoe UI"/>
            <w:sz w:val="20"/>
          </w:rPr>
          <w:t>https://www.kiva.global/global-impact-dashboard</w:t>
        </w:r>
      </w:hyperlink>
      <w:hyperlink r:id="rId39" w:history="1">
        <w:r w:rsidR="008D3F04" w:rsidRPr="002635D9">
          <w:rPr>
            <w:rStyle w:val="Hyperlink"/>
            <w:rFonts w:ascii="Segoe UI" w:eastAsia="Arial" w:hAnsi="Segoe UI" w:cs="Segoe UI"/>
            <w:sz w:val="20"/>
          </w:rPr>
          <w:t>/</w:t>
        </w:r>
      </w:hyperlink>
    </w:p>
    <w:p w14:paraId="51495ECC" w14:textId="77777777" w:rsidR="004718C9" w:rsidRPr="002635D9" w:rsidRDefault="00000000" w:rsidP="00407F67">
      <w:pPr>
        <w:numPr>
          <w:ilvl w:val="0"/>
          <w:numId w:val="29"/>
        </w:numPr>
        <w:pBdr>
          <w:top w:val="nil"/>
          <w:left w:val="nil"/>
          <w:bottom w:val="nil"/>
          <w:right w:val="nil"/>
          <w:between w:val="nil"/>
        </w:pBdr>
        <w:spacing w:after="0" w:line="240" w:lineRule="auto"/>
        <w:jc w:val="both"/>
        <w:rPr>
          <w:rStyle w:val="Hyperlink"/>
        </w:rPr>
      </w:pPr>
      <w:hyperlink r:id="rId40" w:history="1">
        <w:r w:rsidR="008D3F04" w:rsidRPr="002635D9">
          <w:rPr>
            <w:rStyle w:val="Hyperlink"/>
            <w:rFonts w:ascii="Segoe UI" w:eastAsia="Arial" w:hAnsi="Segoe UI" w:cs="Segoe UI"/>
            <w:sz w:val="20"/>
          </w:rPr>
          <w:t>https://</w:t>
        </w:r>
      </w:hyperlink>
      <w:hyperlink r:id="rId41" w:history="1">
        <w:r w:rsidR="008D3F04" w:rsidRPr="002635D9">
          <w:rPr>
            <w:rStyle w:val="Hyperlink"/>
            <w:rFonts w:ascii="Segoe UI" w:eastAsia="Arial" w:hAnsi="Segoe UI" w:cs="Segoe UI"/>
            <w:sz w:val="20"/>
          </w:rPr>
          <w:t>www.youtube.com/watch?v=om02_lChPHc</w:t>
        </w:r>
      </w:hyperlink>
    </w:p>
    <w:bookmarkStart w:id="111" w:name="_heading=h.fq28tqy63a4v" w:colFirst="0" w:colLast="0"/>
    <w:bookmarkEnd w:id="111"/>
    <w:p w14:paraId="5E83E08D" w14:textId="27983B99" w:rsidR="00F33AE7" w:rsidRPr="002635D9" w:rsidRDefault="00000000" w:rsidP="003876E1">
      <w:pPr>
        <w:numPr>
          <w:ilvl w:val="0"/>
          <w:numId w:val="29"/>
        </w:numPr>
        <w:pBdr>
          <w:top w:val="nil"/>
          <w:left w:val="nil"/>
          <w:bottom w:val="nil"/>
          <w:right w:val="nil"/>
          <w:between w:val="nil"/>
        </w:pBdr>
        <w:spacing w:after="0" w:line="240" w:lineRule="auto"/>
        <w:jc w:val="both"/>
        <w:rPr>
          <w:rStyle w:val="Hyperlink"/>
          <w:rFonts w:ascii="Segoe UI" w:eastAsia="Arial" w:hAnsi="Segoe UI" w:cs="Segoe UI"/>
          <w:sz w:val="20"/>
        </w:rPr>
      </w:pPr>
      <w:r w:rsidRPr="002635D9">
        <w:rPr>
          <w:rStyle w:val="Hyperlink"/>
          <w:rFonts w:ascii="Segoe UI" w:eastAsia="Arial" w:hAnsi="Segoe UI" w:cs="Segoe UI"/>
          <w:sz w:val="20"/>
        </w:rPr>
        <w:fldChar w:fldCharType="begin"/>
      </w:r>
      <w:r w:rsidRPr="002635D9">
        <w:rPr>
          <w:rStyle w:val="Hyperlink"/>
          <w:rFonts w:ascii="Segoe UI" w:eastAsia="Arial" w:hAnsi="Segoe UI" w:cs="Segoe UI"/>
          <w:sz w:val="20"/>
        </w:rPr>
        <w:instrText xml:space="preserve"> HYPERLINK "https://www.kiva.global/wp-content/uploads/2022/06/AnnualReport_2021.pdf" </w:instrText>
      </w:r>
      <w:r w:rsidRPr="002635D9">
        <w:rPr>
          <w:rStyle w:val="Hyperlink"/>
          <w:rFonts w:ascii="Segoe UI" w:eastAsia="Arial" w:hAnsi="Segoe UI" w:cs="Segoe UI"/>
          <w:sz w:val="20"/>
        </w:rPr>
      </w:r>
      <w:r w:rsidRPr="002635D9">
        <w:rPr>
          <w:rStyle w:val="Hyperlink"/>
          <w:rFonts w:ascii="Segoe UI" w:eastAsia="Arial" w:hAnsi="Segoe UI" w:cs="Segoe UI"/>
          <w:sz w:val="20"/>
        </w:rPr>
        <w:fldChar w:fldCharType="separate"/>
      </w:r>
      <w:r w:rsidR="00F33AE7" w:rsidRPr="002635D9">
        <w:rPr>
          <w:rStyle w:val="Hyperlink"/>
          <w:rFonts w:ascii="Segoe UI" w:eastAsia="Arial" w:hAnsi="Segoe UI" w:cs="Segoe UI"/>
          <w:sz w:val="20"/>
        </w:rPr>
        <w:t>https://www.kiva.global/wp-content/uploads/2022/06/AnnualReport_2021.pdf</w:t>
      </w:r>
      <w:r w:rsidRPr="002635D9">
        <w:rPr>
          <w:rStyle w:val="Hyperlink"/>
          <w:rFonts w:ascii="Segoe UI" w:eastAsia="Arial" w:hAnsi="Segoe UI" w:cs="Segoe UI"/>
          <w:sz w:val="20"/>
        </w:rPr>
        <w:fldChar w:fldCharType="end"/>
      </w:r>
    </w:p>
    <w:p w14:paraId="163334ED" w14:textId="5C65CE46" w:rsidR="002635D9" w:rsidRPr="002635D9" w:rsidRDefault="00000000" w:rsidP="003876E1">
      <w:pPr>
        <w:numPr>
          <w:ilvl w:val="0"/>
          <w:numId w:val="29"/>
        </w:numPr>
        <w:pBdr>
          <w:top w:val="nil"/>
          <w:left w:val="nil"/>
          <w:bottom w:val="nil"/>
          <w:right w:val="nil"/>
          <w:between w:val="nil"/>
        </w:pBdr>
        <w:spacing w:after="0" w:line="240" w:lineRule="auto"/>
        <w:jc w:val="both"/>
        <w:rPr>
          <w:rStyle w:val="Hyperlink"/>
        </w:rPr>
      </w:pPr>
      <w:hyperlink r:id="rId42" w:history="1">
        <w:r w:rsidR="002635D9" w:rsidRPr="00FE2407">
          <w:rPr>
            <w:rStyle w:val="Hyperlink"/>
            <w:rFonts w:ascii="Segoe UI" w:eastAsia="Arial" w:hAnsi="Segoe UI" w:cs="Segoe UI"/>
            <w:sz w:val="20"/>
          </w:rPr>
          <w:t>https://www.sas.com/en_us/software/on-demand-for-academics.html</w:t>
        </w:r>
      </w:hyperlink>
    </w:p>
    <w:p w14:paraId="2B8AF5A7" w14:textId="257A3304" w:rsidR="002635D9" w:rsidRDefault="00000000" w:rsidP="003876E1">
      <w:pPr>
        <w:numPr>
          <w:ilvl w:val="0"/>
          <w:numId w:val="29"/>
        </w:numPr>
        <w:pBdr>
          <w:top w:val="nil"/>
          <w:left w:val="nil"/>
          <w:bottom w:val="nil"/>
          <w:right w:val="nil"/>
          <w:between w:val="nil"/>
        </w:pBdr>
        <w:spacing w:after="0" w:line="240" w:lineRule="auto"/>
        <w:jc w:val="both"/>
        <w:rPr>
          <w:rStyle w:val="Hyperlink"/>
        </w:rPr>
      </w:pPr>
      <w:hyperlink r:id="rId43" w:history="1">
        <w:r w:rsidR="002635D9" w:rsidRPr="00FE2407">
          <w:rPr>
            <w:rStyle w:val="Hyperlink"/>
            <w:rFonts w:ascii="Segoe UI" w:eastAsia="Arial" w:hAnsi="Segoe UI" w:cs="Segoe UI"/>
            <w:sz w:val="20"/>
          </w:rPr>
          <w:t>https://www.tableau.com/products/desktop</w:t>
        </w:r>
      </w:hyperlink>
    </w:p>
    <w:p w14:paraId="5C03E6A9" w14:textId="2D82A1F1" w:rsidR="00BC0E40" w:rsidRPr="002635D9" w:rsidRDefault="00BC0E40" w:rsidP="003876E1">
      <w:pPr>
        <w:numPr>
          <w:ilvl w:val="0"/>
          <w:numId w:val="29"/>
        </w:numPr>
        <w:pBdr>
          <w:top w:val="nil"/>
          <w:left w:val="nil"/>
          <w:bottom w:val="nil"/>
          <w:right w:val="nil"/>
          <w:between w:val="nil"/>
        </w:pBdr>
        <w:spacing w:after="0" w:line="240" w:lineRule="auto"/>
        <w:jc w:val="both"/>
        <w:rPr>
          <w:rStyle w:val="Hyperlink"/>
        </w:rPr>
      </w:pPr>
      <w:r w:rsidRPr="00BC0E40">
        <w:rPr>
          <w:rStyle w:val="Hyperlink"/>
        </w:rPr>
        <w:t>https://www.pearson.com/en-us/subject-catalog/p/business-intelligence-analytics-and-data-science-a-managerial-perspective/P200000001822/9780137305711</w:t>
      </w:r>
    </w:p>
    <w:p w14:paraId="662CDDD4" w14:textId="4513DA63" w:rsidR="20FEC1A0" w:rsidRDefault="20FEC1A0" w:rsidP="39FCBD2A">
      <w:pPr>
        <w:pStyle w:val="ListParagraph"/>
        <w:numPr>
          <w:ilvl w:val="0"/>
          <w:numId w:val="29"/>
        </w:numPr>
        <w:spacing w:after="0" w:line="240" w:lineRule="auto"/>
        <w:jc w:val="both"/>
        <w:rPr>
          <w:rStyle w:val="Hyperlink"/>
        </w:rPr>
      </w:pPr>
      <w:hyperlink r:id="rId44" w:history="1">
        <w:r w:rsidRPr="39FCBD2A">
          <w:rPr>
            <w:rStyle w:val="Hyperlink"/>
          </w:rPr>
          <w:t>https://www.mdpi.com/2078-2489/13/2/83/htm</w:t>
        </w:r>
      </w:hyperlink>
    </w:p>
    <w:p w14:paraId="4B866AF6" w14:textId="3818D6AB" w:rsidR="4529E9B2" w:rsidRDefault="4529E9B2" w:rsidP="39FCBD2A">
      <w:pPr>
        <w:pStyle w:val="ListParagraph"/>
        <w:numPr>
          <w:ilvl w:val="0"/>
          <w:numId w:val="29"/>
        </w:numPr>
        <w:spacing w:after="0" w:line="240" w:lineRule="auto"/>
        <w:jc w:val="both"/>
        <w:rPr>
          <w:rStyle w:val="Hyperlink"/>
          <w:rFonts w:ascii="Times" w:eastAsia="Times" w:hAnsi="Times" w:cs="Times"/>
        </w:rPr>
      </w:pPr>
      <w:hyperlink r:id="rId45" w:history="1">
        <w:r w:rsidRPr="39FCBD2A">
          <w:rPr>
            <w:rStyle w:val="Hyperlink"/>
            <w:rFonts w:ascii="Times" w:eastAsia="Times" w:hAnsi="Times" w:cs="Times"/>
          </w:rPr>
          <w:t>http://www.brac.net</w:t>
        </w:r>
      </w:hyperlink>
    </w:p>
    <w:p w14:paraId="68CC3FBE" w14:textId="5FA76C30" w:rsidR="4529E9B2" w:rsidRDefault="4529E9B2" w:rsidP="39FCBD2A">
      <w:pPr>
        <w:pStyle w:val="ListParagraph"/>
        <w:numPr>
          <w:ilvl w:val="0"/>
          <w:numId w:val="29"/>
        </w:numPr>
        <w:spacing w:after="0" w:line="240" w:lineRule="auto"/>
        <w:jc w:val="both"/>
        <w:rPr>
          <w:rStyle w:val="Hyperlink"/>
          <w:rFonts w:ascii="Times" w:eastAsia="Times" w:hAnsi="Times" w:cs="Times"/>
        </w:rPr>
      </w:pPr>
      <w:hyperlink r:id="rId46" w:history="1">
        <w:r w:rsidRPr="39FCBD2A">
          <w:rPr>
            <w:rStyle w:val="Hyperlink"/>
            <w:rFonts w:ascii="Times" w:eastAsia="Times" w:hAnsi="Times" w:cs="Times"/>
          </w:rPr>
          <w:t>https://www.zidisha.org</w:t>
        </w:r>
      </w:hyperlink>
    </w:p>
    <w:p w14:paraId="06144478" w14:textId="296541F6" w:rsidR="4529E9B2" w:rsidRDefault="4529E9B2" w:rsidP="39FCBD2A">
      <w:pPr>
        <w:pStyle w:val="ListParagraph"/>
        <w:numPr>
          <w:ilvl w:val="0"/>
          <w:numId w:val="29"/>
        </w:numPr>
        <w:spacing w:after="0" w:line="240" w:lineRule="auto"/>
        <w:jc w:val="both"/>
        <w:rPr>
          <w:rStyle w:val="Hyperlink"/>
          <w:rFonts w:ascii="Times" w:eastAsia="Times" w:hAnsi="Times" w:cs="Times"/>
        </w:rPr>
      </w:pPr>
      <w:hyperlink r:id="rId47" w:history="1">
        <w:r w:rsidRPr="39FCBD2A">
          <w:rPr>
            <w:rStyle w:val="Hyperlink"/>
            <w:rFonts w:ascii="Times" w:eastAsia="Times" w:hAnsi="Times" w:cs="Times"/>
          </w:rPr>
          <w:t>https://borgenproject.org/4-microlending-organizations-that-empower-the-poor/</w:t>
        </w:r>
      </w:hyperlink>
    </w:p>
    <w:p w14:paraId="2606EB32" w14:textId="33FBC9F7" w:rsidR="73B422EF" w:rsidRDefault="73B422EF" w:rsidP="39FCBD2A">
      <w:pPr>
        <w:pStyle w:val="ListParagraph"/>
        <w:numPr>
          <w:ilvl w:val="0"/>
          <w:numId w:val="29"/>
        </w:numPr>
        <w:spacing w:after="0" w:line="240" w:lineRule="auto"/>
        <w:jc w:val="both"/>
        <w:rPr>
          <w:rFonts w:ascii="Segoe UI" w:eastAsia="Segoe UI" w:hAnsi="Segoe UI" w:cs="Segoe UI"/>
        </w:rPr>
      </w:pPr>
      <w:r w:rsidRPr="39FCBD2A">
        <w:rPr>
          <w:rFonts w:ascii="Segoe UI" w:eastAsia="Segoe UI" w:hAnsi="Segoe UI" w:cs="Segoe UI"/>
          <w:vertAlign w:val="superscript"/>
        </w:rPr>
        <w:t xml:space="preserve">[1] </w:t>
      </w:r>
      <w:r w:rsidRPr="39FCBD2A">
        <w:rPr>
          <w:rFonts w:ascii="Segoe UI" w:eastAsia="Segoe UI" w:hAnsi="Segoe UI" w:cs="Segoe UI"/>
        </w:rPr>
        <w:t xml:space="preserve">  </w:t>
      </w:r>
      <w:r w:rsidRPr="39FCBD2A">
        <w:rPr>
          <w:rFonts w:ascii="Segoe UI" w:eastAsia="Segoe UI" w:hAnsi="Segoe UI" w:cs="Segoe UI"/>
          <w:i/>
          <w:iCs/>
        </w:rPr>
        <w:t>Andrea, G; Matteo, M; Alessandro, Z; Andrea, A.</w:t>
      </w:r>
      <w:r w:rsidRPr="39FCBD2A">
        <w:rPr>
          <w:rFonts w:ascii="Segoe UI" w:eastAsia="Segoe UI" w:hAnsi="Segoe UI" w:cs="Segoe UI"/>
        </w:rPr>
        <w:t xml:space="preserve"> A Survey on Text Classification Algorithms: From Text to Predictions </w:t>
      </w:r>
      <w:r w:rsidRPr="39FCBD2A">
        <w:rPr>
          <w:rFonts w:ascii="Segoe UI" w:eastAsia="Segoe UI" w:hAnsi="Segoe UI" w:cs="Segoe UI"/>
          <w:b/>
          <w:bCs/>
        </w:rPr>
        <w:t>2022</w:t>
      </w:r>
    </w:p>
    <w:p w14:paraId="0D4258D5" w14:textId="2FD821E3" w:rsidR="73B422EF" w:rsidRDefault="73B422EF" w:rsidP="39FCBD2A">
      <w:pPr>
        <w:rPr>
          <w:rFonts w:ascii="Segoe UI" w:eastAsia="Segoe UI" w:hAnsi="Segoe UI" w:cs="Segoe UI"/>
        </w:rPr>
      </w:pPr>
      <w:r w:rsidRPr="39FCBD2A">
        <w:rPr>
          <w:rFonts w:ascii="Segoe UI" w:eastAsia="Segoe UI" w:hAnsi="Segoe UI" w:cs="Segoe UI"/>
        </w:rPr>
        <w:t xml:space="preserve">                         </w:t>
      </w:r>
      <w:r w:rsidRPr="39FCBD2A">
        <w:rPr>
          <w:rStyle w:val="Hyperlink"/>
          <w:rFonts w:ascii="Segoe UI" w:eastAsia="Segoe UI" w:hAnsi="Segoe UI" w:cs="Segoe UI"/>
        </w:rPr>
        <w:t>https://www.mdpi.com/2078-2489/13/2/83/htm</w:t>
      </w:r>
    </w:p>
    <w:p w14:paraId="0A7DB7FD" w14:textId="7CFBB566" w:rsidR="73B422EF" w:rsidRDefault="73B422EF" w:rsidP="39FCBD2A">
      <w:pPr>
        <w:pStyle w:val="ListParagraph"/>
        <w:numPr>
          <w:ilvl w:val="0"/>
          <w:numId w:val="29"/>
        </w:numPr>
        <w:rPr>
          <w:rFonts w:ascii="Segoe UI" w:eastAsia="Segoe UI" w:hAnsi="Segoe UI" w:cs="Segoe UI"/>
        </w:rPr>
      </w:pPr>
      <w:r w:rsidRPr="39FCBD2A">
        <w:rPr>
          <w:rFonts w:ascii="Segoe UI" w:eastAsia="Segoe UI" w:hAnsi="Segoe UI" w:cs="Segoe UI"/>
          <w:vertAlign w:val="superscript"/>
        </w:rPr>
        <w:t>[2]</w:t>
      </w:r>
      <w:r w:rsidRPr="39FCBD2A">
        <w:rPr>
          <w:rFonts w:ascii="Segoe UI" w:eastAsia="Segoe UI" w:hAnsi="Segoe UI" w:cs="Segoe UI"/>
        </w:rPr>
        <w:t xml:space="preserve"> Topic Modelling using LDA </w:t>
      </w:r>
    </w:p>
    <w:p w14:paraId="294A7922" w14:textId="29299F0E" w:rsidR="73B422EF" w:rsidRDefault="73B422EF" w:rsidP="39FCBD2A">
      <w:pPr>
        <w:rPr>
          <w:rFonts w:ascii="Segoe UI" w:eastAsia="Segoe UI" w:hAnsi="Segoe UI" w:cs="Segoe UI"/>
        </w:rPr>
      </w:pPr>
      <w:r w:rsidRPr="39FCBD2A">
        <w:rPr>
          <w:rFonts w:ascii="Segoe UI" w:eastAsia="Segoe UI" w:hAnsi="Segoe UI" w:cs="Segoe UI"/>
        </w:rPr>
        <w:t xml:space="preserve">          </w:t>
      </w:r>
      <w:hyperlink r:id="rId48">
        <w:r w:rsidRPr="39FCBD2A">
          <w:rPr>
            <w:rStyle w:val="Hyperlink"/>
            <w:rFonts w:ascii="Segoe UI" w:eastAsia="Segoe UI" w:hAnsi="Segoe UI" w:cs="Segoe UI"/>
          </w:rPr>
          <w:t>https://www.mdpi.com/2078-2489/13/2/83/ht</w:t>
        </w:r>
        <w:r w:rsidR="0F97FB25" w:rsidRPr="39FCBD2A">
          <w:rPr>
            <w:rStyle w:val="Hyperlink"/>
            <w:rFonts w:ascii="Segoe UI" w:eastAsia="Segoe UI" w:hAnsi="Segoe UI" w:cs="Segoe UI"/>
          </w:rPr>
          <w:t>ml</w:t>
        </w:r>
      </w:hyperlink>
    </w:p>
    <w:p w14:paraId="5615B7FF" w14:textId="538DD940" w:rsidR="0F97FB25" w:rsidRDefault="0F97FB25" w:rsidP="39FCBD2A">
      <w:pPr>
        <w:pStyle w:val="ListParagraph"/>
        <w:numPr>
          <w:ilvl w:val="0"/>
          <w:numId w:val="29"/>
        </w:numPr>
        <w:rPr>
          <w:color w:val="000000" w:themeColor="text1"/>
        </w:rPr>
      </w:pPr>
      <w:r w:rsidRPr="39FCBD2A">
        <w:rPr>
          <w:i/>
          <w:iCs/>
          <w:color w:val="000000" w:themeColor="text1"/>
        </w:rPr>
        <w:t xml:space="preserve">Understanding pro-social landing: Prediction of ... - </w:t>
      </w:r>
      <w:proofErr w:type="spellStart"/>
      <w:r w:rsidRPr="39FCBD2A">
        <w:rPr>
          <w:i/>
          <w:iCs/>
          <w:color w:val="000000" w:themeColor="text1"/>
        </w:rPr>
        <w:t>stanford</w:t>
      </w:r>
      <w:proofErr w:type="spellEnd"/>
      <w:r w:rsidRPr="39FCBD2A">
        <w:rPr>
          <w:i/>
          <w:iCs/>
          <w:color w:val="000000" w:themeColor="text1"/>
        </w:rPr>
        <w:t xml:space="preserve"> university</w:t>
      </w:r>
      <w:r w:rsidRPr="39FCBD2A">
        <w:rPr>
          <w:color w:val="000000" w:themeColor="text1"/>
        </w:rPr>
        <w:t xml:space="preserve">. (n.d.). Retrieved November 1, 2022, from </w:t>
      </w:r>
      <w:hyperlink r:id="rId49">
        <w:r w:rsidRPr="39FCBD2A">
          <w:rPr>
            <w:rStyle w:val="Hyperlink"/>
          </w:rPr>
          <w:t>https://cs224d.stanford.edu/reports/ShenYin.pdf</w:t>
        </w:r>
      </w:hyperlink>
    </w:p>
    <w:p w14:paraId="30DC17E8" w14:textId="2C47333B" w:rsidR="39FCBD2A" w:rsidRDefault="39FCBD2A" w:rsidP="39FCBD2A">
      <w:pPr>
        <w:spacing w:after="0" w:line="240" w:lineRule="auto"/>
        <w:jc w:val="both"/>
        <w:rPr>
          <w:rStyle w:val="Hyperlink"/>
          <w:rFonts w:ascii="Times" w:eastAsia="Times" w:hAnsi="Times" w:cs="Times"/>
        </w:rPr>
      </w:pPr>
    </w:p>
    <w:p w14:paraId="1C087D8A" w14:textId="67148406" w:rsidR="20FEC1A0" w:rsidRDefault="20FEC1A0" w:rsidP="39FCBD2A">
      <w:pPr>
        <w:spacing w:after="0" w:line="240" w:lineRule="auto"/>
        <w:jc w:val="both"/>
        <w:rPr>
          <w:rStyle w:val="Hyperlink"/>
        </w:rPr>
      </w:pPr>
      <w:r>
        <w:br/>
      </w:r>
    </w:p>
    <w:p w14:paraId="257EC957" w14:textId="1FDEE1D0" w:rsidR="39FCBD2A" w:rsidRDefault="39FCBD2A" w:rsidP="39FCBD2A"/>
    <w:sectPr w:rsidR="39FCBD2A" w:rsidSect="00EB5046">
      <w:headerReference w:type="default" r:id="rId50"/>
      <w:footerReference w:type="default" r:id="rId51"/>
      <w:headerReference w:type="first" r:id="rId52"/>
      <w:footerReference w:type="first" r:id="rId53"/>
      <w:pgSz w:w="12240" w:h="15840"/>
      <w:pgMar w:top="1440" w:right="1440" w:bottom="1440" w:left="993"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097FB1" w14:textId="77777777" w:rsidR="00D55C5B" w:rsidRDefault="00D55C5B" w:rsidP="00401E17">
      <w:pPr>
        <w:spacing w:after="0" w:line="240" w:lineRule="auto"/>
      </w:pPr>
      <w:r>
        <w:separator/>
      </w:r>
    </w:p>
  </w:endnote>
  <w:endnote w:type="continuationSeparator" w:id="0">
    <w:p w14:paraId="2600B9FB" w14:textId="77777777" w:rsidR="00D55C5B" w:rsidRDefault="00D55C5B" w:rsidP="00401E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egoe UI,Arial">
    <w:panose1 w:val="020B0604020202020204"/>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65"/>
      <w:gridCol w:w="3265"/>
      <w:gridCol w:w="3265"/>
    </w:tblGrid>
    <w:tr w:rsidR="39FCBD2A" w14:paraId="20217AAE" w14:textId="77777777" w:rsidTr="39FCBD2A">
      <w:tc>
        <w:tcPr>
          <w:tcW w:w="3265" w:type="dxa"/>
        </w:tcPr>
        <w:p w14:paraId="5AE5E949" w14:textId="6FA0CB2A" w:rsidR="39FCBD2A" w:rsidRDefault="39FCBD2A" w:rsidP="39FCBD2A">
          <w:pPr>
            <w:pStyle w:val="Header"/>
            <w:ind w:left="-115"/>
          </w:pPr>
        </w:p>
      </w:tc>
      <w:tc>
        <w:tcPr>
          <w:tcW w:w="3265" w:type="dxa"/>
        </w:tcPr>
        <w:p w14:paraId="16EB1FB5" w14:textId="6EC7F3B6" w:rsidR="39FCBD2A" w:rsidRDefault="39FCBD2A" w:rsidP="39FCBD2A">
          <w:pPr>
            <w:pStyle w:val="Header"/>
            <w:jc w:val="center"/>
          </w:pPr>
        </w:p>
      </w:tc>
      <w:tc>
        <w:tcPr>
          <w:tcW w:w="3265" w:type="dxa"/>
        </w:tcPr>
        <w:p w14:paraId="3E1572DA" w14:textId="375DBB6B" w:rsidR="39FCBD2A" w:rsidRDefault="39FCBD2A" w:rsidP="39FCBD2A">
          <w:pPr>
            <w:pStyle w:val="Header"/>
            <w:ind w:right="-115"/>
            <w:jc w:val="right"/>
          </w:pPr>
        </w:p>
      </w:tc>
    </w:tr>
  </w:tbl>
  <w:p w14:paraId="2F481241" w14:textId="1EDFD013" w:rsidR="39FCBD2A" w:rsidRDefault="39FCBD2A" w:rsidP="39FCBD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65"/>
      <w:gridCol w:w="3265"/>
      <w:gridCol w:w="3265"/>
    </w:tblGrid>
    <w:tr w:rsidR="39FCBD2A" w14:paraId="4160A7A1" w14:textId="77777777" w:rsidTr="39FCBD2A">
      <w:tc>
        <w:tcPr>
          <w:tcW w:w="3265" w:type="dxa"/>
        </w:tcPr>
        <w:p w14:paraId="0BF03BBC" w14:textId="200C68D5" w:rsidR="39FCBD2A" w:rsidRDefault="39FCBD2A" w:rsidP="39FCBD2A">
          <w:pPr>
            <w:pStyle w:val="Header"/>
            <w:ind w:left="-115"/>
          </w:pPr>
        </w:p>
      </w:tc>
      <w:tc>
        <w:tcPr>
          <w:tcW w:w="3265" w:type="dxa"/>
        </w:tcPr>
        <w:p w14:paraId="0F978179" w14:textId="411D01BA" w:rsidR="39FCBD2A" w:rsidRDefault="39FCBD2A" w:rsidP="39FCBD2A">
          <w:pPr>
            <w:pStyle w:val="Header"/>
            <w:jc w:val="center"/>
          </w:pPr>
        </w:p>
      </w:tc>
      <w:tc>
        <w:tcPr>
          <w:tcW w:w="3265" w:type="dxa"/>
        </w:tcPr>
        <w:p w14:paraId="373C85B9" w14:textId="1B0BDC0D" w:rsidR="39FCBD2A" w:rsidRDefault="39FCBD2A" w:rsidP="39FCBD2A">
          <w:pPr>
            <w:pStyle w:val="Header"/>
            <w:ind w:right="-115"/>
            <w:jc w:val="right"/>
          </w:pPr>
        </w:p>
      </w:tc>
    </w:tr>
  </w:tbl>
  <w:p w14:paraId="054D57BF" w14:textId="73433B6E" w:rsidR="39FCBD2A" w:rsidRDefault="39FCBD2A" w:rsidP="39FCBD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593A38" w14:textId="77777777" w:rsidR="00D55C5B" w:rsidRDefault="00D55C5B" w:rsidP="00401E17">
      <w:pPr>
        <w:spacing w:after="0" w:line="240" w:lineRule="auto"/>
      </w:pPr>
      <w:r>
        <w:separator/>
      </w:r>
    </w:p>
  </w:footnote>
  <w:footnote w:type="continuationSeparator" w:id="0">
    <w:p w14:paraId="40611B6B" w14:textId="77777777" w:rsidR="00D55C5B" w:rsidRDefault="00D55C5B" w:rsidP="00401E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65"/>
      <w:gridCol w:w="3265"/>
      <w:gridCol w:w="3265"/>
    </w:tblGrid>
    <w:tr w:rsidR="39FCBD2A" w14:paraId="0F2DE1BF" w14:textId="77777777" w:rsidTr="39FCBD2A">
      <w:tc>
        <w:tcPr>
          <w:tcW w:w="3265" w:type="dxa"/>
        </w:tcPr>
        <w:p w14:paraId="101CFD04" w14:textId="72F0E6DB" w:rsidR="39FCBD2A" w:rsidRDefault="39FCBD2A" w:rsidP="39FCBD2A">
          <w:pPr>
            <w:pStyle w:val="Header"/>
            <w:ind w:left="-115"/>
          </w:pPr>
        </w:p>
      </w:tc>
      <w:tc>
        <w:tcPr>
          <w:tcW w:w="3265" w:type="dxa"/>
        </w:tcPr>
        <w:p w14:paraId="07E5A90A" w14:textId="0407C4E5" w:rsidR="39FCBD2A" w:rsidRDefault="39FCBD2A" w:rsidP="39FCBD2A">
          <w:pPr>
            <w:pStyle w:val="Header"/>
            <w:jc w:val="center"/>
          </w:pPr>
        </w:p>
      </w:tc>
      <w:tc>
        <w:tcPr>
          <w:tcW w:w="3265" w:type="dxa"/>
        </w:tcPr>
        <w:p w14:paraId="666E2A9D" w14:textId="107E4FB4" w:rsidR="39FCBD2A" w:rsidRDefault="39FCBD2A" w:rsidP="39FCBD2A">
          <w:pPr>
            <w:pStyle w:val="Header"/>
            <w:ind w:right="-115"/>
            <w:jc w:val="right"/>
          </w:pPr>
        </w:p>
      </w:tc>
    </w:tr>
  </w:tbl>
  <w:p w14:paraId="5A74E9EC" w14:textId="2859F19D" w:rsidR="39FCBD2A" w:rsidRDefault="39FCBD2A" w:rsidP="39FCBD2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65"/>
      <w:gridCol w:w="3265"/>
      <w:gridCol w:w="3265"/>
    </w:tblGrid>
    <w:tr w:rsidR="39FCBD2A" w14:paraId="10340B44" w14:textId="77777777" w:rsidTr="39FCBD2A">
      <w:tc>
        <w:tcPr>
          <w:tcW w:w="3265" w:type="dxa"/>
        </w:tcPr>
        <w:p w14:paraId="6DE6B2A5" w14:textId="326CD1A0" w:rsidR="39FCBD2A" w:rsidRDefault="39FCBD2A" w:rsidP="39FCBD2A">
          <w:pPr>
            <w:pStyle w:val="Header"/>
            <w:ind w:left="-115"/>
          </w:pPr>
        </w:p>
      </w:tc>
      <w:tc>
        <w:tcPr>
          <w:tcW w:w="3265" w:type="dxa"/>
        </w:tcPr>
        <w:p w14:paraId="718AB6EF" w14:textId="6E53C557" w:rsidR="39FCBD2A" w:rsidRDefault="39FCBD2A" w:rsidP="39FCBD2A">
          <w:pPr>
            <w:pStyle w:val="Header"/>
            <w:jc w:val="center"/>
          </w:pPr>
        </w:p>
      </w:tc>
      <w:tc>
        <w:tcPr>
          <w:tcW w:w="3265" w:type="dxa"/>
        </w:tcPr>
        <w:p w14:paraId="6681C235" w14:textId="5571CC42" w:rsidR="39FCBD2A" w:rsidRDefault="39FCBD2A" w:rsidP="39FCBD2A">
          <w:pPr>
            <w:pStyle w:val="Header"/>
            <w:ind w:right="-115"/>
            <w:jc w:val="right"/>
          </w:pPr>
        </w:p>
      </w:tc>
    </w:tr>
  </w:tbl>
  <w:p w14:paraId="306B481C" w14:textId="06B2DABD" w:rsidR="39FCBD2A" w:rsidRDefault="39FCBD2A" w:rsidP="39FCBD2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1099C"/>
    <w:multiLevelType w:val="hybridMultilevel"/>
    <w:tmpl w:val="9D3A5CE0"/>
    <w:lvl w:ilvl="0" w:tplc="7DB2BA92">
      <w:start w:val="1"/>
      <w:numFmt w:val="bullet"/>
      <w:lvlText w:val=""/>
      <w:lvlJc w:val="left"/>
      <w:pPr>
        <w:ind w:left="720" w:hanging="360"/>
      </w:pPr>
      <w:rPr>
        <w:rFonts w:ascii="Symbol" w:hAnsi="Symbol" w:hint="default"/>
      </w:rPr>
    </w:lvl>
    <w:lvl w:ilvl="1" w:tplc="E5B856A8">
      <w:start w:val="1"/>
      <w:numFmt w:val="bullet"/>
      <w:lvlText w:val="o"/>
      <w:lvlJc w:val="left"/>
      <w:pPr>
        <w:ind w:left="1440" w:hanging="360"/>
      </w:pPr>
      <w:rPr>
        <w:rFonts w:ascii="Courier New" w:hAnsi="Courier New" w:hint="default"/>
      </w:rPr>
    </w:lvl>
    <w:lvl w:ilvl="2" w:tplc="CA243AE0">
      <w:start w:val="1"/>
      <w:numFmt w:val="bullet"/>
      <w:lvlText w:val=""/>
      <w:lvlJc w:val="left"/>
      <w:pPr>
        <w:ind w:left="2160" w:hanging="360"/>
      </w:pPr>
      <w:rPr>
        <w:rFonts w:ascii="Wingdings" w:hAnsi="Wingdings" w:hint="default"/>
      </w:rPr>
    </w:lvl>
    <w:lvl w:ilvl="3" w:tplc="FDF40E46">
      <w:start w:val="1"/>
      <w:numFmt w:val="bullet"/>
      <w:lvlText w:val=""/>
      <w:lvlJc w:val="left"/>
      <w:pPr>
        <w:ind w:left="2880" w:hanging="360"/>
      </w:pPr>
      <w:rPr>
        <w:rFonts w:ascii="Symbol" w:hAnsi="Symbol" w:hint="default"/>
      </w:rPr>
    </w:lvl>
    <w:lvl w:ilvl="4" w:tplc="F4CE29CA">
      <w:start w:val="1"/>
      <w:numFmt w:val="bullet"/>
      <w:lvlText w:val="o"/>
      <w:lvlJc w:val="left"/>
      <w:pPr>
        <w:ind w:left="3600" w:hanging="360"/>
      </w:pPr>
      <w:rPr>
        <w:rFonts w:ascii="Courier New" w:hAnsi="Courier New" w:hint="default"/>
      </w:rPr>
    </w:lvl>
    <w:lvl w:ilvl="5" w:tplc="766EEF5E">
      <w:start w:val="1"/>
      <w:numFmt w:val="bullet"/>
      <w:lvlText w:val=""/>
      <w:lvlJc w:val="left"/>
      <w:pPr>
        <w:ind w:left="4320" w:hanging="360"/>
      </w:pPr>
      <w:rPr>
        <w:rFonts w:ascii="Wingdings" w:hAnsi="Wingdings" w:hint="default"/>
      </w:rPr>
    </w:lvl>
    <w:lvl w:ilvl="6" w:tplc="7752FB4E">
      <w:start w:val="1"/>
      <w:numFmt w:val="bullet"/>
      <w:lvlText w:val=""/>
      <w:lvlJc w:val="left"/>
      <w:pPr>
        <w:ind w:left="5040" w:hanging="360"/>
      </w:pPr>
      <w:rPr>
        <w:rFonts w:ascii="Symbol" w:hAnsi="Symbol" w:hint="default"/>
      </w:rPr>
    </w:lvl>
    <w:lvl w:ilvl="7" w:tplc="9D22A28C">
      <w:start w:val="1"/>
      <w:numFmt w:val="bullet"/>
      <w:lvlText w:val="o"/>
      <w:lvlJc w:val="left"/>
      <w:pPr>
        <w:ind w:left="5760" w:hanging="360"/>
      </w:pPr>
      <w:rPr>
        <w:rFonts w:ascii="Courier New" w:hAnsi="Courier New" w:hint="default"/>
      </w:rPr>
    </w:lvl>
    <w:lvl w:ilvl="8" w:tplc="56986CC2">
      <w:start w:val="1"/>
      <w:numFmt w:val="bullet"/>
      <w:lvlText w:val=""/>
      <w:lvlJc w:val="left"/>
      <w:pPr>
        <w:ind w:left="6480" w:hanging="360"/>
      </w:pPr>
      <w:rPr>
        <w:rFonts w:ascii="Wingdings" w:hAnsi="Wingdings" w:hint="default"/>
      </w:rPr>
    </w:lvl>
  </w:abstractNum>
  <w:abstractNum w:abstractNumId="1" w15:restartNumberingAfterBreak="0">
    <w:nsid w:val="01FE1F8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083A9380"/>
    <w:multiLevelType w:val="hybridMultilevel"/>
    <w:tmpl w:val="3EE8A75C"/>
    <w:lvl w:ilvl="0" w:tplc="1DA0CEEE">
      <w:start w:val="1"/>
      <w:numFmt w:val="bullet"/>
      <w:lvlText w:val=""/>
      <w:lvlJc w:val="left"/>
      <w:pPr>
        <w:ind w:left="720" w:hanging="360"/>
      </w:pPr>
      <w:rPr>
        <w:rFonts w:ascii="Symbol" w:hAnsi="Symbol" w:hint="default"/>
      </w:rPr>
    </w:lvl>
    <w:lvl w:ilvl="1" w:tplc="FC6A02B2">
      <w:start w:val="1"/>
      <w:numFmt w:val="bullet"/>
      <w:lvlText w:val="o"/>
      <w:lvlJc w:val="left"/>
      <w:pPr>
        <w:ind w:left="1440" w:hanging="360"/>
      </w:pPr>
      <w:rPr>
        <w:rFonts w:ascii="Courier New" w:hAnsi="Courier New" w:hint="default"/>
      </w:rPr>
    </w:lvl>
    <w:lvl w:ilvl="2" w:tplc="E94230AC">
      <w:start w:val="1"/>
      <w:numFmt w:val="bullet"/>
      <w:lvlText w:val=""/>
      <w:lvlJc w:val="left"/>
      <w:pPr>
        <w:ind w:left="2160" w:hanging="360"/>
      </w:pPr>
      <w:rPr>
        <w:rFonts w:ascii="Wingdings" w:hAnsi="Wingdings" w:hint="default"/>
      </w:rPr>
    </w:lvl>
    <w:lvl w:ilvl="3" w:tplc="BFFE2A9E">
      <w:start w:val="1"/>
      <w:numFmt w:val="bullet"/>
      <w:lvlText w:val=""/>
      <w:lvlJc w:val="left"/>
      <w:pPr>
        <w:ind w:left="2880" w:hanging="360"/>
      </w:pPr>
      <w:rPr>
        <w:rFonts w:ascii="Symbol" w:hAnsi="Symbol" w:hint="default"/>
      </w:rPr>
    </w:lvl>
    <w:lvl w:ilvl="4" w:tplc="5D76DB1A">
      <w:start w:val="1"/>
      <w:numFmt w:val="bullet"/>
      <w:lvlText w:val="o"/>
      <w:lvlJc w:val="left"/>
      <w:pPr>
        <w:ind w:left="3600" w:hanging="360"/>
      </w:pPr>
      <w:rPr>
        <w:rFonts w:ascii="Courier New" w:hAnsi="Courier New" w:hint="default"/>
      </w:rPr>
    </w:lvl>
    <w:lvl w:ilvl="5" w:tplc="341A2B2A">
      <w:start w:val="1"/>
      <w:numFmt w:val="bullet"/>
      <w:lvlText w:val=""/>
      <w:lvlJc w:val="left"/>
      <w:pPr>
        <w:ind w:left="4320" w:hanging="360"/>
      </w:pPr>
      <w:rPr>
        <w:rFonts w:ascii="Wingdings" w:hAnsi="Wingdings" w:hint="default"/>
      </w:rPr>
    </w:lvl>
    <w:lvl w:ilvl="6" w:tplc="3606EBA6">
      <w:start w:val="1"/>
      <w:numFmt w:val="bullet"/>
      <w:lvlText w:val=""/>
      <w:lvlJc w:val="left"/>
      <w:pPr>
        <w:ind w:left="5040" w:hanging="360"/>
      </w:pPr>
      <w:rPr>
        <w:rFonts w:ascii="Symbol" w:hAnsi="Symbol" w:hint="default"/>
      </w:rPr>
    </w:lvl>
    <w:lvl w:ilvl="7" w:tplc="F738D258">
      <w:start w:val="1"/>
      <w:numFmt w:val="bullet"/>
      <w:lvlText w:val="o"/>
      <w:lvlJc w:val="left"/>
      <w:pPr>
        <w:ind w:left="5760" w:hanging="360"/>
      </w:pPr>
      <w:rPr>
        <w:rFonts w:ascii="Courier New" w:hAnsi="Courier New" w:hint="default"/>
      </w:rPr>
    </w:lvl>
    <w:lvl w:ilvl="8" w:tplc="396EB68A">
      <w:start w:val="1"/>
      <w:numFmt w:val="bullet"/>
      <w:lvlText w:val=""/>
      <w:lvlJc w:val="left"/>
      <w:pPr>
        <w:ind w:left="6480" w:hanging="360"/>
      </w:pPr>
      <w:rPr>
        <w:rFonts w:ascii="Wingdings" w:hAnsi="Wingdings" w:hint="default"/>
      </w:rPr>
    </w:lvl>
  </w:abstractNum>
  <w:abstractNum w:abstractNumId="3" w15:restartNumberingAfterBreak="0">
    <w:nsid w:val="0A8B6CFA"/>
    <w:multiLevelType w:val="multilevel"/>
    <w:tmpl w:val="E0A4885E"/>
    <w:lvl w:ilvl="0">
      <w:start w:val="1"/>
      <w:numFmt w:val="decimal"/>
      <w:lvlText w:val="%1"/>
      <w:lvlJc w:val="left"/>
      <w:pPr>
        <w:ind w:left="432" w:hanging="432"/>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CADB937"/>
    <w:multiLevelType w:val="multilevel"/>
    <w:tmpl w:val="CEB21BB2"/>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F319ECE"/>
    <w:multiLevelType w:val="hybridMultilevel"/>
    <w:tmpl w:val="2C2E2E4A"/>
    <w:lvl w:ilvl="0" w:tplc="2138D618">
      <w:start w:val="1"/>
      <w:numFmt w:val="decimal"/>
      <w:lvlText w:val="%1."/>
      <w:lvlJc w:val="left"/>
      <w:pPr>
        <w:ind w:left="720" w:hanging="360"/>
      </w:pPr>
    </w:lvl>
    <w:lvl w:ilvl="1" w:tplc="114836F8">
      <w:start w:val="1"/>
      <w:numFmt w:val="lowerLetter"/>
      <w:lvlText w:val="%2."/>
      <w:lvlJc w:val="left"/>
      <w:pPr>
        <w:ind w:left="1440" w:hanging="360"/>
      </w:pPr>
    </w:lvl>
    <w:lvl w:ilvl="2" w:tplc="4C5A70BE">
      <w:start w:val="1"/>
      <w:numFmt w:val="lowerRoman"/>
      <w:lvlText w:val="%3."/>
      <w:lvlJc w:val="right"/>
      <w:pPr>
        <w:ind w:left="2160" w:hanging="180"/>
      </w:pPr>
    </w:lvl>
    <w:lvl w:ilvl="3" w:tplc="8E76BC0A">
      <w:start w:val="1"/>
      <w:numFmt w:val="decimal"/>
      <w:lvlText w:val="%4."/>
      <w:lvlJc w:val="left"/>
      <w:pPr>
        <w:ind w:left="2880" w:hanging="360"/>
      </w:pPr>
    </w:lvl>
    <w:lvl w:ilvl="4" w:tplc="858E34E8">
      <w:start w:val="1"/>
      <w:numFmt w:val="lowerLetter"/>
      <w:lvlText w:val="%5."/>
      <w:lvlJc w:val="left"/>
      <w:pPr>
        <w:ind w:left="3600" w:hanging="360"/>
      </w:pPr>
    </w:lvl>
    <w:lvl w:ilvl="5" w:tplc="1592EDBA">
      <w:start w:val="1"/>
      <w:numFmt w:val="lowerRoman"/>
      <w:lvlText w:val="%6."/>
      <w:lvlJc w:val="right"/>
      <w:pPr>
        <w:ind w:left="4320" w:hanging="180"/>
      </w:pPr>
    </w:lvl>
    <w:lvl w:ilvl="6" w:tplc="BCB4BA14">
      <w:start w:val="1"/>
      <w:numFmt w:val="decimal"/>
      <w:lvlText w:val="%7."/>
      <w:lvlJc w:val="left"/>
      <w:pPr>
        <w:ind w:left="5040" w:hanging="360"/>
      </w:pPr>
    </w:lvl>
    <w:lvl w:ilvl="7" w:tplc="262851CE">
      <w:start w:val="1"/>
      <w:numFmt w:val="lowerLetter"/>
      <w:lvlText w:val="%8."/>
      <w:lvlJc w:val="left"/>
      <w:pPr>
        <w:ind w:left="5760" w:hanging="360"/>
      </w:pPr>
    </w:lvl>
    <w:lvl w:ilvl="8" w:tplc="A4E4355E">
      <w:start w:val="1"/>
      <w:numFmt w:val="lowerRoman"/>
      <w:lvlText w:val="%9."/>
      <w:lvlJc w:val="right"/>
      <w:pPr>
        <w:ind w:left="6480" w:hanging="180"/>
      </w:pPr>
    </w:lvl>
  </w:abstractNum>
  <w:abstractNum w:abstractNumId="6" w15:restartNumberingAfterBreak="0">
    <w:nsid w:val="1643A619"/>
    <w:multiLevelType w:val="hybridMultilevel"/>
    <w:tmpl w:val="24589B62"/>
    <w:lvl w:ilvl="0" w:tplc="7E4817DA">
      <w:start w:val="1"/>
      <w:numFmt w:val="bullet"/>
      <w:lvlText w:val=""/>
      <w:lvlJc w:val="left"/>
      <w:pPr>
        <w:ind w:left="720" w:hanging="360"/>
      </w:pPr>
      <w:rPr>
        <w:rFonts w:ascii="Symbol" w:hAnsi="Symbol" w:hint="default"/>
      </w:rPr>
    </w:lvl>
    <w:lvl w:ilvl="1" w:tplc="742E69D2">
      <w:start w:val="1"/>
      <w:numFmt w:val="bullet"/>
      <w:lvlText w:val="o"/>
      <w:lvlJc w:val="left"/>
      <w:pPr>
        <w:ind w:left="1440" w:hanging="360"/>
      </w:pPr>
      <w:rPr>
        <w:rFonts w:ascii="Courier New" w:hAnsi="Courier New" w:hint="default"/>
      </w:rPr>
    </w:lvl>
    <w:lvl w:ilvl="2" w:tplc="0B1234D2">
      <w:start w:val="1"/>
      <w:numFmt w:val="bullet"/>
      <w:lvlText w:val=""/>
      <w:lvlJc w:val="left"/>
      <w:pPr>
        <w:ind w:left="2160" w:hanging="360"/>
      </w:pPr>
      <w:rPr>
        <w:rFonts w:ascii="Wingdings" w:hAnsi="Wingdings" w:hint="default"/>
      </w:rPr>
    </w:lvl>
    <w:lvl w:ilvl="3" w:tplc="BF1C3E46">
      <w:start w:val="1"/>
      <w:numFmt w:val="bullet"/>
      <w:lvlText w:val=""/>
      <w:lvlJc w:val="left"/>
      <w:pPr>
        <w:ind w:left="2880" w:hanging="360"/>
      </w:pPr>
      <w:rPr>
        <w:rFonts w:ascii="Symbol" w:hAnsi="Symbol" w:hint="default"/>
      </w:rPr>
    </w:lvl>
    <w:lvl w:ilvl="4" w:tplc="8A5C6610">
      <w:start w:val="1"/>
      <w:numFmt w:val="bullet"/>
      <w:lvlText w:val="o"/>
      <w:lvlJc w:val="left"/>
      <w:pPr>
        <w:ind w:left="3600" w:hanging="360"/>
      </w:pPr>
      <w:rPr>
        <w:rFonts w:ascii="Courier New" w:hAnsi="Courier New" w:hint="default"/>
      </w:rPr>
    </w:lvl>
    <w:lvl w:ilvl="5" w:tplc="0D863AA4">
      <w:start w:val="1"/>
      <w:numFmt w:val="bullet"/>
      <w:lvlText w:val=""/>
      <w:lvlJc w:val="left"/>
      <w:pPr>
        <w:ind w:left="4320" w:hanging="360"/>
      </w:pPr>
      <w:rPr>
        <w:rFonts w:ascii="Wingdings" w:hAnsi="Wingdings" w:hint="default"/>
      </w:rPr>
    </w:lvl>
    <w:lvl w:ilvl="6" w:tplc="2D42C694">
      <w:start w:val="1"/>
      <w:numFmt w:val="bullet"/>
      <w:lvlText w:val=""/>
      <w:lvlJc w:val="left"/>
      <w:pPr>
        <w:ind w:left="5040" w:hanging="360"/>
      </w:pPr>
      <w:rPr>
        <w:rFonts w:ascii="Symbol" w:hAnsi="Symbol" w:hint="default"/>
      </w:rPr>
    </w:lvl>
    <w:lvl w:ilvl="7" w:tplc="D95E77B0">
      <w:start w:val="1"/>
      <w:numFmt w:val="bullet"/>
      <w:lvlText w:val="o"/>
      <w:lvlJc w:val="left"/>
      <w:pPr>
        <w:ind w:left="5760" w:hanging="360"/>
      </w:pPr>
      <w:rPr>
        <w:rFonts w:ascii="Courier New" w:hAnsi="Courier New" w:hint="default"/>
      </w:rPr>
    </w:lvl>
    <w:lvl w:ilvl="8" w:tplc="016AB7CA">
      <w:start w:val="1"/>
      <w:numFmt w:val="bullet"/>
      <w:lvlText w:val=""/>
      <w:lvlJc w:val="left"/>
      <w:pPr>
        <w:ind w:left="6480" w:hanging="360"/>
      </w:pPr>
      <w:rPr>
        <w:rFonts w:ascii="Wingdings" w:hAnsi="Wingdings" w:hint="default"/>
      </w:rPr>
    </w:lvl>
  </w:abstractNum>
  <w:abstractNum w:abstractNumId="7" w15:restartNumberingAfterBreak="0">
    <w:nsid w:val="1C21495A"/>
    <w:multiLevelType w:val="hybridMultilevel"/>
    <w:tmpl w:val="853A60A8"/>
    <w:lvl w:ilvl="0" w:tplc="FFFFFFFF">
      <w:start w:val="1"/>
      <w:numFmt w:val="bullet"/>
      <w:lvlText w:val=""/>
      <w:lvlJc w:val="left"/>
      <w:pPr>
        <w:tabs>
          <w:tab w:val="num" w:pos="720"/>
        </w:tabs>
        <w:ind w:left="720" w:hanging="360"/>
      </w:pPr>
      <w:rPr>
        <w:rFonts w:ascii="Wingdings" w:hAnsi="Wingdings" w:hint="default"/>
      </w:rPr>
    </w:lvl>
    <w:lvl w:ilvl="1" w:tplc="4E7E8930">
      <w:start w:val="1"/>
      <w:numFmt w:val="decimal"/>
      <w:lvlText w:val="%2."/>
      <w:lvlJc w:val="left"/>
      <w:pPr>
        <w:tabs>
          <w:tab w:val="num" w:pos="1440"/>
        </w:tabs>
        <w:ind w:left="1440" w:hanging="360"/>
      </w:pPr>
    </w:lvl>
    <w:lvl w:ilvl="2" w:tplc="9EACDC9C" w:tentative="1">
      <w:start w:val="1"/>
      <w:numFmt w:val="bullet"/>
      <w:lvlText w:val=""/>
      <w:lvlJc w:val="left"/>
      <w:pPr>
        <w:tabs>
          <w:tab w:val="num" w:pos="2160"/>
        </w:tabs>
        <w:ind w:left="2160" w:hanging="360"/>
      </w:pPr>
      <w:rPr>
        <w:rFonts w:ascii="Wingdings" w:hAnsi="Wingdings" w:hint="default"/>
      </w:rPr>
    </w:lvl>
    <w:lvl w:ilvl="3" w:tplc="F9DAA21C" w:tentative="1">
      <w:start w:val="1"/>
      <w:numFmt w:val="bullet"/>
      <w:lvlText w:val=""/>
      <w:lvlJc w:val="left"/>
      <w:pPr>
        <w:tabs>
          <w:tab w:val="num" w:pos="2880"/>
        </w:tabs>
        <w:ind w:left="2880" w:hanging="360"/>
      </w:pPr>
      <w:rPr>
        <w:rFonts w:ascii="Wingdings" w:hAnsi="Wingdings" w:hint="default"/>
      </w:rPr>
    </w:lvl>
    <w:lvl w:ilvl="4" w:tplc="7EA63830" w:tentative="1">
      <w:start w:val="1"/>
      <w:numFmt w:val="bullet"/>
      <w:lvlText w:val=""/>
      <w:lvlJc w:val="left"/>
      <w:pPr>
        <w:tabs>
          <w:tab w:val="num" w:pos="3600"/>
        </w:tabs>
        <w:ind w:left="3600" w:hanging="360"/>
      </w:pPr>
      <w:rPr>
        <w:rFonts w:ascii="Wingdings" w:hAnsi="Wingdings" w:hint="default"/>
      </w:rPr>
    </w:lvl>
    <w:lvl w:ilvl="5" w:tplc="EA36D8A4" w:tentative="1">
      <w:start w:val="1"/>
      <w:numFmt w:val="bullet"/>
      <w:lvlText w:val=""/>
      <w:lvlJc w:val="left"/>
      <w:pPr>
        <w:tabs>
          <w:tab w:val="num" w:pos="4320"/>
        </w:tabs>
        <w:ind w:left="4320" w:hanging="360"/>
      </w:pPr>
      <w:rPr>
        <w:rFonts w:ascii="Wingdings" w:hAnsi="Wingdings" w:hint="default"/>
      </w:rPr>
    </w:lvl>
    <w:lvl w:ilvl="6" w:tplc="ACCA5A04" w:tentative="1">
      <w:start w:val="1"/>
      <w:numFmt w:val="bullet"/>
      <w:lvlText w:val=""/>
      <w:lvlJc w:val="left"/>
      <w:pPr>
        <w:tabs>
          <w:tab w:val="num" w:pos="5040"/>
        </w:tabs>
        <w:ind w:left="5040" w:hanging="360"/>
      </w:pPr>
      <w:rPr>
        <w:rFonts w:ascii="Wingdings" w:hAnsi="Wingdings" w:hint="default"/>
      </w:rPr>
    </w:lvl>
    <w:lvl w:ilvl="7" w:tplc="CE54F984" w:tentative="1">
      <w:start w:val="1"/>
      <w:numFmt w:val="bullet"/>
      <w:lvlText w:val=""/>
      <w:lvlJc w:val="left"/>
      <w:pPr>
        <w:tabs>
          <w:tab w:val="num" w:pos="5760"/>
        </w:tabs>
        <w:ind w:left="5760" w:hanging="360"/>
      </w:pPr>
      <w:rPr>
        <w:rFonts w:ascii="Wingdings" w:hAnsi="Wingdings" w:hint="default"/>
      </w:rPr>
    </w:lvl>
    <w:lvl w:ilvl="8" w:tplc="E0860356"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FAF899A"/>
    <w:multiLevelType w:val="multilevel"/>
    <w:tmpl w:val="01D82212"/>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3E32CB9"/>
    <w:multiLevelType w:val="multilevel"/>
    <w:tmpl w:val="93F6EBD4"/>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43F34E0"/>
    <w:multiLevelType w:val="multilevel"/>
    <w:tmpl w:val="6A62D1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61B5C79"/>
    <w:multiLevelType w:val="hybridMultilevel"/>
    <w:tmpl w:val="0CA21456"/>
    <w:lvl w:ilvl="0" w:tplc="A1748B66">
      <w:start w:val="1"/>
      <w:numFmt w:val="bullet"/>
      <w:lvlText w:val=""/>
      <w:lvlJc w:val="left"/>
      <w:pPr>
        <w:ind w:left="432" w:hanging="432"/>
      </w:pPr>
      <w:rPr>
        <w:rFonts w:ascii="Symbol" w:hAnsi="Symbol" w:hint="default"/>
      </w:rPr>
    </w:lvl>
    <w:lvl w:ilvl="1" w:tplc="52BED98A">
      <w:start w:val="1"/>
      <w:numFmt w:val="bullet"/>
      <w:lvlText w:val="o"/>
      <w:lvlJc w:val="left"/>
      <w:pPr>
        <w:ind w:left="1440" w:hanging="360"/>
      </w:pPr>
      <w:rPr>
        <w:rFonts w:ascii="Courier New" w:hAnsi="Courier New" w:hint="default"/>
      </w:rPr>
    </w:lvl>
    <w:lvl w:ilvl="2" w:tplc="16A627D6">
      <w:start w:val="1"/>
      <w:numFmt w:val="bullet"/>
      <w:lvlText w:val=""/>
      <w:lvlJc w:val="left"/>
      <w:pPr>
        <w:ind w:left="2160" w:hanging="360"/>
      </w:pPr>
      <w:rPr>
        <w:rFonts w:ascii="Wingdings" w:hAnsi="Wingdings" w:hint="default"/>
      </w:rPr>
    </w:lvl>
    <w:lvl w:ilvl="3" w:tplc="8BC0EE16">
      <w:start w:val="1"/>
      <w:numFmt w:val="bullet"/>
      <w:lvlText w:val=""/>
      <w:lvlJc w:val="left"/>
      <w:pPr>
        <w:ind w:left="2880" w:hanging="360"/>
      </w:pPr>
      <w:rPr>
        <w:rFonts w:ascii="Symbol" w:hAnsi="Symbol" w:hint="default"/>
      </w:rPr>
    </w:lvl>
    <w:lvl w:ilvl="4" w:tplc="520AC56E">
      <w:start w:val="1"/>
      <w:numFmt w:val="bullet"/>
      <w:lvlText w:val="o"/>
      <w:lvlJc w:val="left"/>
      <w:pPr>
        <w:ind w:left="3600" w:hanging="360"/>
      </w:pPr>
      <w:rPr>
        <w:rFonts w:ascii="Courier New" w:hAnsi="Courier New" w:hint="default"/>
      </w:rPr>
    </w:lvl>
    <w:lvl w:ilvl="5" w:tplc="9288D8CE">
      <w:start w:val="1"/>
      <w:numFmt w:val="bullet"/>
      <w:lvlText w:val=""/>
      <w:lvlJc w:val="left"/>
      <w:pPr>
        <w:ind w:left="4320" w:hanging="360"/>
      </w:pPr>
      <w:rPr>
        <w:rFonts w:ascii="Wingdings" w:hAnsi="Wingdings" w:hint="default"/>
      </w:rPr>
    </w:lvl>
    <w:lvl w:ilvl="6" w:tplc="0D04A63A">
      <w:start w:val="1"/>
      <w:numFmt w:val="bullet"/>
      <w:lvlText w:val=""/>
      <w:lvlJc w:val="left"/>
      <w:pPr>
        <w:ind w:left="5040" w:hanging="360"/>
      </w:pPr>
      <w:rPr>
        <w:rFonts w:ascii="Symbol" w:hAnsi="Symbol" w:hint="default"/>
      </w:rPr>
    </w:lvl>
    <w:lvl w:ilvl="7" w:tplc="769EFFAA">
      <w:start w:val="1"/>
      <w:numFmt w:val="bullet"/>
      <w:lvlText w:val="o"/>
      <w:lvlJc w:val="left"/>
      <w:pPr>
        <w:ind w:left="5760" w:hanging="360"/>
      </w:pPr>
      <w:rPr>
        <w:rFonts w:ascii="Courier New" w:hAnsi="Courier New" w:hint="default"/>
      </w:rPr>
    </w:lvl>
    <w:lvl w:ilvl="8" w:tplc="AD1E07CC">
      <w:start w:val="1"/>
      <w:numFmt w:val="bullet"/>
      <w:lvlText w:val=""/>
      <w:lvlJc w:val="left"/>
      <w:pPr>
        <w:ind w:left="6480" w:hanging="360"/>
      </w:pPr>
      <w:rPr>
        <w:rFonts w:ascii="Wingdings" w:hAnsi="Wingdings" w:hint="default"/>
      </w:rPr>
    </w:lvl>
  </w:abstractNum>
  <w:abstractNum w:abstractNumId="12" w15:restartNumberingAfterBreak="0">
    <w:nsid w:val="31402B6B"/>
    <w:multiLevelType w:val="hybridMultilevel"/>
    <w:tmpl w:val="177678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8F067B"/>
    <w:multiLevelType w:val="hybridMultilevel"/>
    <w:tmpl w:val="BD66A742"/>
    <w:lvl w:ilvl="0" w:tplc="FFFFFFFF">
      <w:start w:val="1"/>
      <w:numFmt w:val="bullet"/>
      <w:lvlText w:val=""/>
      <w:lvlJc w:val="left"/>
      <w:pPr>
        <w:tabs>
          <w:tab w:val="num" w:pos="1080"/>
        </w:tabs>
        <w:ind w:left="1080" w:hanging="360"/>
      </w:pPr>
      <w:rPr>
        <w:rFonts w:ascii="Wingdings" w:hAnsi="Wingdings" w:hint="default"/>
      </w:rPr>
    </w:lvl>
    <w:lvl w:ilvl="1" w:tplc="33826724" w:tentative="1">
      <w:start w:val="1"/>
      <w:numFmt w:val="bullet"/>
      <w:lvlText w:val=""/>
      <w:lvlJc w:val="left"/>
      <w:pPr>
        <w:tabs>
          <w:tab w:val="num" w:pos="1800"/>
        </w:tabs>
        <w:ind w:left="1800" w:hanging="360"/>
      </w:pPr>
      <w:rPr>
        <w:rFonts w:ascii="Wingdings" w:hAnsi="Wingdings" w:hint="default"/>
      </w:rPr>
    </w:lvl>
    <w:lvl w:ilvl="2" w:tplc="396E9A88" w:tentative="1">
      <w:start w:val="1"/>
      <w:numFmt w:val="bullet"/>
      <w:lvlText w:val=""/>
      <w:lvlJc w:val="left"/>
      <w:pPr>
        <w:tabs>
          <w:tab w:val="num" w:pos="2520"/>
        </w:tabs>
        <w:ind w:left="2520" w:hanging="360"/>
      </w:pPr>
      <w:rPr>
        <w:rFonts w:ascii="Wingdings" w:hAnsi="Wingdings" w:hint="default"/>
      </w:rPr>
    </w:lvl>
    <w:lvl w:ilvl="3" w:tplc="F6E09270" w:tentative="1">
      <w:start w:val="1"/>
      <w:numFmt w:val="bullet"/>
      <w:lvlText w:val=""/>
      <w:lvlJc w:val="left"/>
      <w:pPr>
        <w:tabs>
          <w:tab w:val="num" w:pos="3240"/>
        </w:tabs>
        <w:ind w:left="3240" w:hanging="360"/>
      </w:pPr>
      <w:rPr>
        <w:rFonts w:ascii="Wingdings" w:hAnsi="Wingdings" w:hint="default"/>
      </w:rPr>
    </w:lvl>
    <w:lvl w:ilvl="4" w:tplc="6518C90E" w:tentative="1">
      <w:start w:val="1"/>
      <w:numFmt w:val="bullet"/>
      <w:lvlText w:val=""/>
      <w:lvlJc w:val="left"/>
      <w:pPr>
        <w:tabs>
          <w:tab w:val="num" w:pos="3960"/>
        </w:tabs>
        <w:ind w:left="3960" w:hanging="360"/>
      </w:pPr>
      <w:rPr>
        <w:rFonts w:ascii="Wingdings" w:hAnsi="Wingdings" w:hint="default"/>
      </w:rPr>
    </w:lvl>
    <w:lvl w:ilvl="5" w:tplc="BA4468EA" w:tentative="1">
      <w:start w:val="1"/>
      <w:numFmt w:val="bullet"/>
      <w:lvlText w:val=""/>
      <w:lvlJc w:val="left"/>
      <w:pPr>
        <w:tabs>
          <w:tab w:val="num" w:pos="4680"/>
        </w:tabs>
        <w:ind w:left="4680" w:hanging="360"/>
      </w:pPr>
      <w:rPr>
        <w:rFonts w:ascii="Wingdings" w:hAnsi="Wingdings" w:hint="default"/>
      </w:rPr>
    </w:lvl>
    <w:lvl w:ilvl="6" w:tplc="5AC00E02" w:tentative="1">
      <w:start w:val="1"/>
      <w:numFmt w:val="bullet"/>
      <w:lvlText w:val=""/>
      <w:lvlJc w:val="left"/>
      <w:pPr>
        <w:tabs>
          <w:tab w:val="num" w:pos="5400"/>
        </w:tabs>
        <w:ind w:left="5400" w:hanging="360"/>
      </w:pPr>
      <w:rPr>
        <w:rFonts w:ascii="Wingdings" w:hAnsi="Wingdings" w:hint="default"/>
      </w:rPr>
    </w:lvl>
    <w:lvl w:ilvl="7" w:tplc="DB087A48" w:tentative="1">
      <w:start w:val="1"/>
      <w:numFmt w:val="bullet"/>
      <w:lvlText w:val=""/>
      <w:lvlJc w:val="left"/>
      <w:pPr>
        <w:tabs>
          <w:tab w:val="num" w:pos="6120"/>
        </w:tabs>
        <w:ind w:left="6120" w:hanging="360"/>
      </w:pPr>
      <w:rPr>
        <w:rFonts w:ascii="Wingdings" w:hAnsi="Wingdings" w:hint="default"/>
      </w:rPr>
    </w:lvl>
    <w:lvl w:ilvl="8" w:tplc="934E9E30"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347B90F3"/>
    <w:multiLevelType w:val="multilevel"/>
    <w:tmpl w:val="02FE48E2"/>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CB9332D"/>
    <w:multiLevelType w:val="multilevel"/>
    <w:tmpl w:val="023C2214"/>
    <w:lvl w:ilvl="0">
      <w:start w:val="1"/>
      <w:numFmt w:val="decimal"/>
      <w:lvlText w:val="%1"/>
      <w:lvlJc w:val="left"/>
      <w:pPr>
        <w:ind w:left="432" w:hanging="432"/>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140613B"/>
    <w:multiLevelType w:val="hybridMultilevel"/>
    <w:tmpl w:val="DB5034DA"/>
    <w:lvl w:ilvl="0" w:tplc="F2649826">
      <w:start w:val="1"/>
      <w:numFmt w:val="bullet"/>
      <w:lvlText w:val=""/>
      <w:lvlJc w:val="left"/>
      <w:pPr>
        <w:ind w:left="1080" w:hanging="360"/>
      </w:pPr>
      <w:rPr>
        <w:rFonts w:ascii="Wingdings" w:hAnsi="Wingdings" w:hint="default"/>
      </w:rPr>
    </w:lvl>
    <w:lvl w:ilvl="1" w:tplc="63C64096">
      <w:start w:val="1"/>
      <w:numFmt w:val="bullet"/>
      <w:lvlText w:val="o"/>
      <w:lvlJc w:val="left"/>
      <w:pPr>
        <w:ind w:left="1440" w:hanging="360"/>
      </w:pPr>
      <w:rPr>
        <w:rFonts w:ascii="Courier New" w:hAnsi="Courier New" w:hint="default"/>
      </w:rPr>
    </w:lvl>
    <w:lvl w:ilvl="2" w:tplc="1BB65A8E">
      <w:start w:val="1"/>
      <w:numFmt w:val="bullet"/>
      <w:lvlText w:val=""/>
      <w:lvlJc w:val="left"/>
      <w:pPr>
        <w:ind w:left="2160" w:hanging="360"/>
      </w:pPr>
      <w:rPr>
        <w:rFonts w:ascii="Wingdings" w:hAnsi="Wingdings" w:hint="default"/>
      </w:rPr>
    </w:lvl>
    <w:lvl w:ilvl="3" w:tplc="8F8EA692">
      <w:start w:val="1"/>
      <w:numFmt w:val="bullet"/>
      <w:lvlText w:val=""/>
      <w:lvlJc w:val="left"/>
      <w:pPr>
        <w:ind w:left="2880" w:hanging="360"/>
      </w:pPr>
      <w:rPr>
        <w:rFonts w:ascii="Symbol" w:hAnsi="Symbol" w:hint="default"/>
      </w:rPr>
    </w:lvl>
    <w:lvl w:ilvl="4" w:tplc="C220EB72">
      <w:start w:val="1"/>
      <w:numFmt w:val="bullet"/>
      <w:lvlText w:val="o"/>
      <w:lvlJc w:val="left"/>
      <w:pPr>
        <w:ind w:left="3600" w:hanging="360"/>
      </w:pPr>
      <w:rPr>
        <w:rFonts w:ascii="Courier New" w:hAnsi="Courier New" w:hint="default"/>
      </w:rPr>
    </w:lvl>
    <w:lvl w:ilvl="5" w:tplc="21AE98B6">
      <w:start w:val="1"/>
      <w:numFmt w:val="bullet"/>
      <w:lvlText w:val=""/>
      <w:lvlJc w:val="left"/>
      <w:pPr>
        <w:ind w:left="4320" w:hanging="360"/>
      </w:pPr>
      <w:rPr>
        <w:rFonts w:ascii="Wingdings" w:hAnsi="Wingdings" w:hint="default"/>
      </w:rPr>
    </w:lvl>
    <w:lvl w:ilvl="6" w:tplc="0CAC5C74">
      <w:start w:val="1"/>
      <w:numFmt w:val="bullet"/>
      <w:lvlText w:val=""/>
      <w:lvlJc w:val="left"/>
      <w:pPr>
        <w:ind w:left="5040" w:hanging="360"/>
      </w:pPr>
      <w:rPr>
        <w:rFonts w:ascii="Symbol" w:hAnsi="Symbol" w:hint="default"/>
      </w:rPr>
    </w:lvl>
    <w:lvl w:ilvl="7" w:tplc="4BBA98B8">
      <w:start w:val="1"/>
      <w:numFmt w:val="bullet"/>
      <w:lvlText w:val="o"/>
      <w:lvlJc w:val="left"/>
      <w:pPr>
        <w:ind w:left="5760" w:hanging="360"/>
      </w:pPr>
      <w:rPr>
        <w:rFonts w:ascii="Courier New" w:hAnsi="Courier New" w:hint="default"/>
      </w:rPr>
    </w:lvl>
    <w:lvl w:ilvl="8" w:tplc="5552C446">
      <w:start w:val="1"/>
      <w:numFmt w:val="bullet"/>
      <w:lvlText w:val=""/>
      <w:lvlJc w:val="left"/>
      <w:pPr>
        <w:ind w:left="6480" w:hanging="360"/>
      </w:pPr>
      <w:rPr>
        <w:rFonts w:ascii="Wingdings" w:hAnsi="Wingdings" w:hint="default"/>
      </w:rPr>
    </w:lvl>
  </w:abstractNum>
  <w:abstractNum w:abstractNumId="17" w15:restartNumberingAfterBreak="0">
    <w:nsid w:val="421E9293"/>
    <w:multiLevelType w:val="hybridMultilevel"/>
    <w:tmpl w:val="54549E70"/>
    <w:lvl w:ilvl="0" w:tplc="9D90425E">
      <w:start w:val="12"/>
      <w:numFmt w:val="decimal"/>
      <w:lvlText w:val="%1."/>
      <w:lvlJc w:val="left"/>
      <w:pPr>
        <w:ind w:left="720" w:hanging="360"/>
      </w:pPr>
      <w:rPr>
        <w:rFonts w:ascii="Segoe UI,Arial" w:hAnsi="Segoe UI,Arial" w:hint="default"/>
      </w:rPr>
    </w:lvl>
    <w:lvl w:ilvl="1" w:tplc="7AB63592">
      <w:start w:val="1"/>
      <w:numFmt w:val="lowerLetter"/>
      <w:lvlText w:val="%2."/>
      <w:lvlJc w:val="left"/>
      <w:pPr>
        <w:ind w:left="1440" w:hanging="360"/>
      </w:pPr>
    </w:lvl>
    <w:lvl w:ilvl="2" w:tplc="73529828">
      <w:start w:val="1"/>
      <w:numFmt w:val="lowerRoman"/>
      <w:lvlText w:val="%3."/>
      <w:lvlJc w:val="right"/>
      <w:pPr>
        <w:ind w:left="2160" w:hanging="180"/>
      </w:pPr>
    </w:lvl>
    <w:lvl w:ilvl="3" w:tplc="B35C6400">
      <w:start w:val="1"/>
      <w:numFmt w:val="decimal"/>
      <w:lvlText w:val="%4."/>
      <w:lvlJc w:val="left"/>
      <w:pPr>
        <w:ind w:left="2880" w:hanging="360"/>
      </w:pPr>
    </w:lvl>
    <w:lvl w:ilvl="4" w:tplc="BFC0DB46">
      <w:start w:val="1"/>
      <w:numFmt w:val="lowerLetter"/>
      <w:lvlText w:val="%5."/>
      <w:lvlJc w:val="left"/>
      <w:pPr>
        <w:ind w:left="3600" w:hanging="360"/>
      </w:pPr>
    </w:lvl>
    <w:lvl w:ilvl="5" w:tplc="CB02825E">
      <w:start w:val="1"/>
      <w:numFmt w:val="lowerRoman"/>
      <w:lvlText w:val="%6."/>
      <w:lvlJc w:val="right"/>
      <w:pPr>
        <w:ind w:left="4320" w:hanging="180"/>
      </w:pPr>
    </w:lvl>
    <w:lvl w:ilvl="6" w:tplc="C95203FC">
      <w:start w:val="1"/>
      <w:numFmt w:val="decimal"/>
      <w:lvlText w:val="%7."/>
      <w:lvlJc w:val="left"/>
      <w:pPr>
        <w:ind w:left="5040" w:hanging="360"/>
      </w:pPr>
    </w:lvl>
    <w:lvl w:ilvl="7" w:tplc="470AB266">
      <w:start w:val="1"/>
      <w:numFmt w:val="lowerLetter"/>
      <w:lvlText w:val="%8."/>
      <w:lvlJc w:val="left"/>
      <w:pPr>
        <w:ind w:left="5760" w:hanging="360"/>
      </w:pPr>
    </w:lvl>
    <w:lvl w:ilvl="8" w:tplc="9B8CF146">
      <w:start w:val="1"/>
      <w:numFmt w:val="lowerRoman"/>
      <w:lvlText w:val="%9."/>
      <w:lvlJc w:val="right"/>
      <w:pPr>
        <w:ind w:left="6480" w:hanging="180"/>
      </w:pPr>
    </w:lvl>
  </w:abstractNum>
  <w:abstractNum w:abstractNumId="18" w15:restartNumberingAfterBreak="0">
    <w:nsid w:val="45441413"/>
    <w:multiLevelType w:val="hybridMultilevel"/>
    <w:tmpl w:val="F9A0168A"/>
    <w:lvl w:ilvl="0" w:tplc="2298A08C">
      <w:start w:val="1"/>
      <w:numFmt w:val="bullet"/>
      <w:lvlText w:val=""/>
      <w:lvlJc w:val="left"/>
      <w:pPr>
        <w:ind w:left="720" w:hanging="360"/>
      </w:pPr>
      <w:rPr>
        <w:rFonts w:ascii="Symbol" w:hAnsi="Symbol" w:hint="default"/>
      </w:rPr>
    </w:lvl>
    <w:lvl w:ilvl="1" w:tplc="87E6F206">
      <w:start w:val="1"/>
      <w:numFmt w:val="bullet"/>
      <w:lvlText w:val="o"/>
      <w:lvlJc w:val="left"/>
      <w:pPr>
        <w:ind w:left="1440" w:hanging="360"/>
      </w:pPr>
      <w:rPr>
        <w:rFonts w:ascii="Courier New" w:hAnsi="Courier New" w:hint="default"/>
      </w:rPr>
    </w:lvl>
    <w:lvl w:ilvl="2" w:tplc="6FA0DA40">
      <w:start w:val="1"/>
      <w:numFmt w:val="bullet"/>
      <w:lvlText w:val=""/>
      <w:lvlJc w:val="left"/>
      <w:pPr>
        <w:ind w:left="2160" w:hanging="360"/>
      </w:pPr>
      <w:rPr>
        <w:rFonts w:ascii="Wingdings" w:hAnsi="Wingdings" w:hint="default"/>
      </w:rPr>
    </w:lvl>
    <w:lvl w:ilvl="3" w:tplc="65BC5C1C">
      <w:start w:val="1"/>
      <w:numFmt w:val="bullet"/>
      <w:lvlText w:val=""/>
      <w:lvlJc w:val="left"/>
      <w:pPr>
        <w:ind w:left="2880" w:hanging="360"/>
      </w:pPr>
      <w:rPr>
        <w:rFonts w:ascii="Symbol" w:hAnsi="Symbol" w:hint="default"/>
      </w:rPr>
    </w:lvl>
    <w:lvl w:ilvl="4" w:tplc="1BF008BE">
      <w:start w:val="1"/>
      <w:numFmt w:val="bullet"/>
      <w:lvlText w:val="o"/>
      <w:lvlJc w:val="left"/>
      <w:pPr>
        <w:ind w:left="3600" w:hanging="360"/>
      </w:pPr>
      <w:rPr>
        <w:rFonts w:ascii="Courier New" w:hAnsi="Courier New" w:hint="default"/>
      </w:rPr>
    </w:lvl>
    <w:lvl w:ilvl="5" w:tplc="B6020EA6">
      <w:start w:val="1"/>
      <w:numFmt w:val="bullet"/>
      <w:lvlText w:val=""/>
      <w:lvlJc w:val="left"/>
      <w:pPr>
        <w:ind w:left="4320" w:hanging="360"/>
      </w:pPr>
      <w:rPr>
        <w:rFonts w:ascii="Wingdings" w:hAnsi="Wingdings" w:hint="default"/>
      </w:rPr>
    </w:lvl>
    <w:lvl w:ilvl="6" w:tplc="5EE02036">
      <w:start w:val="1"/>
      <w:numFmt w:val="bullet"/>
      <w:lvlText w:val=""/>
      <w:lvlJc w:val="left"/>
      <w:pPr>
        <w:ind w:left="5040" w:hanging="360"/>
      </w:pPr>
      <w:rPr>
        <w:rFonts w:ascii="Symbol" w:hAnsi="Symbol" w:hint="default"/>
      </w:rPr>
    </w:lvl>
    <w:lvl w:ilvl="7" w:tplc="20DE6F08">
      <w:start w:val="1"/>
      <w:numFmt w:val="bullet"/>
      <w:lvlText w:val="o"/>
      <w:lvlJc w:val="left"/>
      <w:pPr>
        <w:ind w:left="5760" w:hanging="360"/>
      </w:pPr>
      <w:rPr>
        <w:rFonts w:ascii="Courier New" w:hAnsi="Courier New" w:hint="default"/>
      </w:rPr>
    </w:lvl>
    <w:lvl w:ilvl="8" w:tplc="E2661C78">
      <w:start w:val="1"/>
      <w:numFmt w:val="bullet"/>
      <w:lvlText w:val=""/>
      <w:lvlJc w:val="left"/>
      <w:pPr>
        <w:ind w:left="6480" w:hanging="360"/>
      </w:pPr>
      <w:rPr>
        <w:rFonts w:ascii="Wingdings" w:hAnsi="Wingdings" w:hint="default"/>
      </w:rPr>
    </w:lvl>
  </w:abstractNum>
  <w:abstractNum w:abstractNumId="19" w15:restartNumberingAfterBreak="0">
    <w:nsid w:val="4A351C00"/>
    <w:multiLevelType w:val="multilevel"/>
    <w:tmpl w:val="0A629AEC"/>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FD06F75"/>
    <w:multiLevelType w:val="hybridMultilevel"/>
    <w:tmpl w:val="1682DA54"/>
    <w:lvl w:ilvl="0" w:tplc="87065A60">
      <w:start w:val="1"/>
      <w:numFmt w:val="bullet"/>
      <w:lvlText w:val=""/>
      <w:lvlJc w:val="left"/>
      <w:pPr>
        <w:ind w:left="720" w:hanging="360"/>
      </w:pPr>
      <w:rPr>
        <w:rFonts w:ascii="Symbol" w:hAnsi="Symbol" w:hint="default"/>
      </w:rPr>
    </w:lvl>
    <w:lvl w:ilvl="1" w:tplc="A7DC26D0">
      <w:start w:val="1"/>
      <w:numFmt w:val="bullet"/>
      <w:lvlText w:val="o"/>
      <w:lvlJc w:val="left"/>
      <w:pPr>
        <w:ind w:left="1440" w:hanging="360"/>
      </w:pPr>
      <w:rPr>
        <w:rFonts w:ascii="Courier New" w:hAnsi="Courier New" w:hint="default"/>
      </w:rPr>
    </w:lvl>
    <w:lvl w:ilvl="2" w:tplc="5FF6E652">
      <w:start w:val="1"/>
      <w:numFmt w:val="bullet"/>
      <w:lvlText w:val=""/>
      <w:lvlJc w:val="left"/>
      <w:pPr>
        <w:ind w:left="2160" w:hanging="360"/>
      </w:pPr>
      <w:rPr>
        <w:rFonts w:ascii="Wingdings" w:hAnsi="Wingdings" w:hint="default"/>
      </w:rPr>
    </w:lvl>
    <w:lvl w:ilvl="3" w:tplc="87BE2B2C">
      <w:start w:val="1"/>
      <w:numFmt w:val="bullet"/>
      <w:lvlText w:val=""/>
      <w:lvlJc w:val="left"/>
      <w:pPr>
        <w:ind w:left="2880" w:hanging="360"/>
      </w:pPr>
      <w:rPr>
        <w:rFonts w:ascii="Symbol" w:hAnsi="Symbol" w:hint="default"/>
      </w:rPr>
    </w:lvl>
    <w:lvl w:ilvl="4" w:tplc="87A8D6AE">
      <w:start w:val="1"/>
      <w:numFmt w:val="bullet"/>
      <w:lvlText w:val="o"/>
      <w:lvlJc w:val="left"/>
      <w:pPr>
        <w:ind w:left="3600" w:hanging="360"/>
      </w:pPr>
      <w:rPr>
        <w:rFonts w:ascii="Courier New" w:hAnsi="Courier New" w:hint="default"/>
      </w:rPr>
    </w:lvl>
    <w:lvl w:ilvl="5" w:tplc="6930F74C">
      <w:start w:val="1"/>
      <w:numFmt w:val="bullet"/>
      <w:lvlText w:val=""/>
      <w:lvlJc w:val="left"/>
      <w:pPr>
        <w:ind w:left="4320" w:hanging="360"/>
      </w:pPr>
      <w:rPr>
        <w:rFonts w:ascii="Wingdings" w:hAnsi="Wingdings" w:hint="default"/>
      </w:rPr>
    </w:lvl>
    <w:lvl w:ilvl="6" w:tplc="E0166876">
      <w:start w:val="1"/>
      <w:numFmt w:val="bullet"/>
      <w:lvlText w:val=""/>
      <w:lvlJc w:val="left"/>
      <w:pPr>
        <w:ind w:left="5040" w:hanging="360"/>
      </w:pPr>
      <w:rPr>
        <w:rFonts w:ascii="Symbol" w:hAnsi="Symbol" w:hint="default"/>
      </w:rPr>
    </w:lvl>
    <w:lvl w:ilvl="7" w:tplc="D034D81A">
      <w:start w:val="1"/>
      <w:numFmt w:val="bullet"/>
      <w:lvlText w:val="o"/>
      <w:lvlJc w:val="left"/>
      <w:pPr>
        <w:ind w:left="5760" w:hanging="360"/>
      </w:pPr>
      <w:rPr>
        <w:rFonts w:ascii="Courier New" w:hAnsi="Courier New" w:hint="default"/>
      </w:rPr>
    </w:lvl>
    <w:lvl w:ilvl="8" w:tplc="1BAA8BA0">
      <w:start w:val="1"/>
      <w:numFmt w:val="bullet"/>
      <w:lvlText w:val=""/>
      <w:lvlJc w:val="left"/>
      <w:pPr>
        <w:ind w:left="6480" w:hanging="360"/>
      </w:pPr>
      <w:rPr>
        <w:rFonts w:ascii="Wingdings" w:hAnsi="Wingdings" w:hint="default"/>
      </w:rPr>
    </w:lvl>
  </w:abstractNum>
  <w:abstractNum w:abstractNumId="21" w15:restartNumberingAfterBreak="0">
    <w:nsid w:val="50FF011F"/>
    <w:multiLevelType w:val="multilevel"/>
    <w:tmpl w:val="0409001F"/>
    <w:lvl w:ilvl="0">
      <w:numFmt w:val="none"/>
      <w:lvlText w:val=""/>
      <w:lvlJc w:val="left"/>
      <w:pPr>
        <w:tabs>
          <w:tab w:val="num" w:pos="360"/>
        </w:tabs>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1ED5898"/>
    <w:multiLevelType w:val="multilevel"/>
    <w:tmpl w:val="C1A6B234"/>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578E46BB"/>
    <w:multiLevelType w:val="multilevel"/>
    <w:tmpl w:val="04E8B05E"/>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5E8784F0"/>
    <w:multiLevelType w:val="hybridMultilevel"/>
    <w:tmpl w:val="25E888D0"/>
    <w:lvl w:ilvl="0" w:tplc="06C02CDE">
      <w:start w:val="1"/>
      <w:numFmt w:val="decimal"/>
      <w:lvlText w:val="%1."/>
      <w:lvlJc w:val="left"/>
      <w:pPr>
        <w:ind w:left="720" w:hanging="360"/>
      </w:pPr>
    </w:lvl>
    <w:lvl w:ilvl="1" w:tplc="AF54D138">
      <w:start w:val="1"/>
      <w:numFmt w:val="lowerLetter"/>
      <w:lvlText w:val="%2."/>
      <w:lvlJc w:val="left"/>
      <w:pPr>
        <w:ind w:left="1440" w:hanging="360"/>
      </w:pPr>
    </w:lvl>
    <w:lvl w:ilvl="2" w:tplc="CC6CF380">
      <w:start w:val="1"/>
      <w:numFmt w:val="decimal"/>
      <w:lvlText w:val="%3."/>
      <w:lvlJc w:val="left"/>
      <w:pPr>
        <w:ind w:left="2160" w:hanging="180"/>
      </w:pPr>
    </w:lvl>
    <w:lvl w:ilvl="3" w:tplc="1D4A1FB2">
      <w:start w:val="1"/>
      <w:numFmt w:val="decimal"/>
      <w:lvlText w:val="%4."/>
      <w:lvlJc w:val="left"/>
      <w:pPr>
        <w:ind w:left="2880" w:hanging="360"/>
      </w:pPr>
    </w:lvl>
    <w:lvl w:ilvl="4" w:tplc="3A901FDC">
      <w:start w:val="1"/>
      <w:numFmt w:val="lowerLetter"/>
      <w:lvlText w:val="%5."/>
      <w:lvlJc w:val="left"/>
      <w:pPr>
        <w:ind w:left="3600" w:hanging="360"/>
      </w:pPr>
    </w:lvl>
    <w:lvl w:ilvl="5" w:tplc="A0AA318E">
      <w:start w:val="1"/>
      <w:numFmt w:val="lowerRoman"/>
      <w:lvlText w:val="%6."/>
      <w:lvlJc w:val="right"/>
      <w:pPr>
        <w:ind w:left="4320" w:hanging="180"/>
      </w:pPr>
    </w:lvl>
    <w:lvl w:ilvl="6" w:tplc="A47EFA36">
      <w:start w:val="1"/>
      <w:numFmt w:val="decimal"/>
      <w:lvlText w:val="%7."/>
      <w:lvlJc w:val="left"/>
      <w:pPr>
        <w:ind w:left="5040" w:hanging="360"/>
      </w:pPr>
    </w:lvl>
    <w:lvl w:ilvl="7" w:tplc="78AA85C2">
      <w:start w:val="1"/>
      <w:numFmt w:val="lowerLetter"/>
      <w:lvlText w:val="%8."/>
      <w:lvlJc w:val="left"/>
      <w:pPr>
        <w:ind w:left="5760" w:hanging="360"/>
      </w:pPr>
    </w:lvl>
    <w:lvl w:ilvl="8" w:tplc="F0EE63F2">
      <w:start w:val="1"/>
      <w:numFmt w:val="lowerRoman"/>
      <w:lvlText w:val="%9."/>
      <w:lvlJc w:val="right"/>
      <w:pPr>
        <w:ind w:left="6480" w:hanging="180"/>
      </w:pPr>
    </w:lvl>
  </w:abstractNum>
  <w:abstractNum w:abstractNumId="25" w15:restartNumberingAfterBreak="0">
    <w:nsid w:val="5F6EC069"/>
    <w:multiLevelType w:val="hybridMultilevel"/>
    <w:tmpl w:val="48D81E70"/>
    <w:lvl w:ilvl="0" w:tplc="06DA5682">
      <w:start w:val="1"/>
      <w:numFmt w:val="decimal"/>
      <w:lvlText w:val="%1."/>
      <w:lvlJc w:val="left"/>
      <w:pPr>
        <w:ind w:left="720" w:hanging="360"/>
      </w:pPr>
    </w:lvl>
    <w:lvl w:ilvl="1" w:tplc="0FA6C7CE">
      <w:start w:val="1"/>
      <w:numFmt w:val="lowerLetter"/>
      <w:lvlText w:val="%2."/>
      <w:lvlJc w:val="left"/>
      <w:pPr>
        <w:ind w:left="1440" w:hanging="360"/>
      </w:pPr>
    </w:lvl>
    <w:lvl w:ilvl="2" w:tplc="C1183AA8">
      <w:start w:val="1"/>
      <w:numFmt w:val="lowerRoman"/>
      <w:lvlText w:val="%3."/>
      <w:lvlJc w:val="right"/>
      <w:pPr>
        <w:ind w:left="2160" w:hanging="180"/>
      </w:pPr>
    </w:lvl>
    <w:lvl w:ilvl="3" w:tplc="A40C02EA">
      <w:start w:val="1"/>
      <w:numFmt w:val="decimal"/>
      <w:lvlText w:val="%4."/>
      <w:lvlJc w:val="left"/>
      <w:pPr>
        <w:ind w:left="2880" w:hanging="360"/>
      </w:pPr>
    </w:lvl>
    <w:lvl w:ilvl="4" w:tplc="2CEE2822">
      <w:start w:val="1"/>
      <w:numFmt w:val="lowerLetter"/>
      <w:lvlText w:val="%5."/>
      <w:lvlJc w:val="left"/>
      <w:pPr>
        <w:ind w:left="3600" w:hanging="360"/>
      </w:pPr>
    </w:lvl>
    <w:lvl w:ilvl="5" w:tplc="010A3AC8">
      <w:start w:val="1"/>
      <w:numFmt w:val="lowerRoman"/>
      <w:lvlText w:val="%6."/>
      <w:lvlJc w:val="right"/>
      <w:pPr>
        <w:ind w:left="4320" w:hanging="180"/>
      </w:pPr>
    </w:lvl>
    <w:lvl w:ilvl="6" w:tplc="96FA96FE">
      <w:start w:val="1"/>
      <w:numFmt w:val="decimal"/>
      <w:lvlText w:val="%7."/>
      <w:lvlJc w:val="left"/>
      <w:pPr>
        <w:ind w:left="5040" w:hanging="360"/>
      </w:pPr>
    </w:lvl>
    <w:lvl w:ilvl="7" w:tplc="20CEE238">
      <w:start w:val="1"/>
      <w:numFmt w:val="lowerLetter"/>
      <w:lvlText w:val="%8."/>
      <w:lvlJc w:val="left"/>
      <w:pPr>
        <w:ind w:left="5760" w:hanging="360"/>
      </w:pPr>
    </w:lvl>
    <w:lvl w:ilvl="8" w:tplc="384ABA50">
      <w:start w:val="1"/>
      <w:numFmt w:val="lowerRoman"/>
      <w:lvlText w:val="%9."/>
      <w:lvlJc w:val="right"/>
      <w:pPr>
        <w:ind w:left="6480" w:hanging="180"/>
      </w:pPr>
    </w:lvl>
  </w:abstractNum>
  <w:abstractNum w:abstractNumId="26" w15:restartNumberingAfterBreak="0">
    <w:nsid w:val="66084F63"/>
    <w:multiLevelType w:val="hybridMultilevel"/>
    <w:tmpl w:val="688E8FE2"/>
    <w:lvl w:ilvl="0" w:tplc="4FC82140">
      <w:start w:val="1"/>
      <w:numFmt w:val="decimal"/>
      <w:lvlText w:val="%1."/>
      <w:lvlJc w:val="left"/>
      <w:pPr>
        <w:ind w:left="720" w:hanging="360"/>
      </w:pPr>
    </w:lvl>
    <w:lvl w:ilvl="1" w:tplc="EBF477AC">
      <w:start w:val="1"/>
      <w:numFmt w:val="lowerLetter"/>
      <w:lvlText w:val="%2."/>
      <w:lvlJc w:val="left"/>
      <w:pPr>
        <w:ind w:left="1440" w:hanging="360"/>
      </w:pPr>
    </w:lvl>
    <w:lvl w:ilvl="2" w:tplc="72301724">
      <w:start w:val="1"/>
      <w:numFmt w:val="lowerRoman"/>
      <w:lvlText w:val="%3."/>
      <w:lvlJc w:val="right"/>
      <w:pPr>
        <w:ind w:left="2160" w:hanging="180"/>
      </w:pPr>
    </w:lvl>
    <w:lvl w:ilvl="3" w:tplc="11821664">
      <w:start w:val="1"/>
      <w:numFmt w:val="decimal"/>
      <w:lvlText w:val="%4."/>
      <w:lvlJc w:val="left"/>
      <w:pPr>
        <w:ind w:left="2880" w:hanging="360"/>
      </w:pPr>
    </w:lvl>
    <w:lvl w:ilvl="4" w:tplc="5C28016E">
      <w:start w:val="1"/>
      <w:numFmt w:val="lowerLetter"/>
      <w:lvlText w:val="%5."/>
      <w:lvlJc w:val="left"/>
      <w:pPr>
        <w:ind w:left="3600" w:hanging="360"/>
      </w:pPr>
    </w:lvl>
    <w:lvl w:ilvl="5" w:tplc="387427D8">
      <w:start w:val="1"/>
      <w:numFmt w:val="lowerRoman"/>
      <w:lvlText w:val="%6."/>
      <w:lvlJc w:val="right"/>
      <w:pPr>
        <w:ind w:left="4320" w:hanging="180"/>
      </w:pPr>
    </w:lvl>
    <w:lvl w:ilvl="6" w:tplc="D5BACD06">
      <w:start w:val="1"/>
      <w:numFmt w:val="decimal"/>
      <w:lvlText w:val="%7."/>
      <w:lvlJc w:val="left"/>
      <w:pPr>
        <w:ind w:left="5040" w:hanging="360"/>
      </w:pPr>
    </w:lvl>
    <w:lvl w:ilvl="7" w:tplc="E69A2834">
      <w:start w:val="1"/>
      <w:numFmt w:val="lowerLetter"/>
      <w:lvlText w:val="%8."/>
      <w:lvlJc w:val="left"/>
      <w:pPr>
        <w:ind w:left="5760" w:hanging="360"/>
      </w:pPr>
    </w:lvl>
    <w:lvl w:ilvl="8" w:tplc="CFE874D2">
      <w:start w:val="1"/>
      <w:numFmt w:val="lowerRoman"/>
      <w:lvlText w:val="%9."/>
      <w:lvlJc w:val="right"/>
      <w:pPr>
        <w:ind w:left="6480" w:hanging="180"/>
      </w:pPr>
    </w:lvl>
  </w:abstractNum>
  <w:abstractNum w:abstractNumId="27" w15:restartNumberingAfterBreak="0">
    <w:nsid w:val="66B2D7A7"/>
    <w:multiLevelType w:val="multilevel"/>
    <w:tmpl w:val="A0D2171A"/>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6A14E569"/>
    <w:multiLevelType w:val="multilevel"/>
    <w:tmpl w:val="F5FEC49A"/>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C23F928"/>
    <w:multiLevelType w:val="hybridMultilevel"/>
    <w:tmpl w:val="AF062FF0"/>
    <w:lvl w:ilvl="0" w:tplc="9554449C">
      <w:start w:val="1"/>
      <w:numFmt w:val="bullet"/>
      <w:lvlText w:val=""/>
      <w:lvlJc w:val="left"/>
      <w:pPr>
        <w:ind w:left="1080" w:hanging="360"/>
      </w:pPr>
      <w:rPr>
        <w:rFonts w:ascii="Wingdings" w:hAnsi="Wingdings" w:hint="default"/>
      </w:rPr>
    </w:lvl>
    <w:lvl w:ilvl="1" w:tplc="6D0E2266">
      <w:start w:val="1"/>
      <w:numFmt w:val="bullet"/>
      <w:lvlText w:val="o"/>
      <w:lvlJc w:val="left"/>
      <w:pPr>
        <w:ind w:left="1440" w:hanging="360"/>
      </w:pPr>
      <w:rPr>
        <w:rFonts w:ascii="Courier New" w:hAnsi="Courier New" w:hint="default"/>
      </w:rPr>
    </w:lvl>
    <w:lvl w:ilvl="2" w:tplc="09F0ABC6">
      <w:start w:val="1"/>
      <w:numFmt w:val="bullet"/>
      <w:lvlText w:val=""/>
      <w:lvlJc w:val="left"/>
      <w:pPr>
        <w:ind w:left="2160" w:hanging="360"/>
      </w:pPr>
      <w:rPr>
        <w:rFonts w:ascii="Wingdings" w:hAnsi="Wingdings" w:hint="default"/>
      </w:rPr>
    </w:lvl>
    <w:lvl w:ilvl="3" w:tplc="4A4A52C2">
      <w:start w:val="1"/>
      <w:numFmt w:val="bullet"/>
      <w:lvlText w:val=""/>
      <w:lvlJc w:val="left"/>
      <w:pPr>
        <w:ind w:left="2880" w:hanging="360"/>
      </w:pPr>
      <w:rPr>
        <w:rFonts w:ascii="Symbol" w:hAnsi="Symbol" w:hint="default"/>
      </w:rPr>
    </w:lvl>
    <w:lvl w:ilvl="4" w:tplc="44721544">
      <w:start w:val="1"/>
      <w:numFmt w:val="bullet"/>
      <w:lvlText w:val="o"/>
      <w:lvlJc w:val="left"/>
      <w:pPr>
        <w:ind w:left="3600" w:hanging="360"/>
      </w:pPr>
      <w:rPr>
        <w:rFonts w:ascii="Courier New" w:hAnsi="Courier New" w:hint="default"/>
      </w:rPr>
    </w:lvl>
    <w:lvl w:ilvl="5" w:tplc="224E77BA">
      <w:start w:val="1"/>
      <w:numFmt w:val="bullet"/>
      <w:lvlText w:val=""/>
      <w:lvlJc w:val="left"/>
      <w:pPr>
        <w:ind w:left="4320" w:hanging="360"/>
      </w:pPr>
      <w:rPr>
        <w:rFonts w:ascii="Wingdings" w:hAnsi="Wingdings" w:hint="default"/>
      </w:rPr>
    </w:lvl>
    <w:lvl w:ilvl="6" w:tplc="8D80EA5C">
      <w:start w:val="1"/>
      <w:numFmt w:val="bullet"/>
      <w:lvlText w:val=""/>
      <w:lvlJc w:val="left"/>
      <w:pPr>
        <w:ind w:left="5040" w:hanging="360"/>
      </w:pPr>
      <w:rPr>
        <w:rFonts w:ascii="Symbol" w:hAnsi="Symbol" w:hint="default"/>
      </w:rPr>
    </w:lvl>
    <w:lvl w:ilvl="7" w:tplc="510A8616">
      <w:start w:val="1"/>
      <w:numFmt w:val="bullet"/>
      <w:lvlText w:val="o"/>
      <w:lvlJc w:val="left"/>
      <w:pPr>
        <w:ind w:left="5760" w:hanging="360"/>
      </w:pPr>
      <w:rPr>
        <w:rFonts w:ascii="Courier New" w:hAnsi="Courier New" w:hint="default"/>
      </w:rPr>
    </w:lvl>
    <w:lvl w:ilvl="8" w:tplc="65A02846">
      <w:start w:val="1"/>
      <w:numFmt w:val="bullet"/>
      <w:lvlText w:val=""/>
      <w:lvlJc w:val="left"/>
      <w:pPr>
        <w:ind w:left="6480" w:hanging="360"/>
      </w:pPr>
      <w:rPr>
        <w:rFonts w:ascii="Wingdings" w:hAnsi="Wingdings" w:hint="default"/>
      </w:rPr>
    </w:lvl>
  </w:abstractNum>
  <w:abstractNum w:abstractNumId="30" w15:restartNumberingAfterBreak="0">
    <w:nsid w:val="6E86C065"/>
    <w:multiLevelType w:val="hybridMultilevel"/>
    <w:tmpl w:val="8EB08452"/>
    <w:lvl w:ilvl="0" w:tplc="9E1E7470">
      <w:start w:val="1"/>
      <w:numFmt w:val="bullet"/>
      <w:lvlText w:val="·"/>
      <w:lvlJc w:val="left"/>
      <w:pPr>
        <w:ind w:left="720" w:hanging="360"/>
      </w:pPr>
      <w:rPr>
        <w:rFonts w:ascii="Symbol" w:hAnsi="Symbol" w:hint="default"/>
      </w:rPr>
    </w:lvl>
    <w:lvl w:ilvl="1" w:tplc="46F0C9B8">
      <w:start w:val="1"/>
      <w:numFmt w:val="bullet"/>
      <w:lvlText w:val="o"/>
      <w:lvlJc w:val="left"/>
      <w:pPr>
        <w:ind w:left="1440" w:hanging="360"/>
      </w:pPr>
      <w:rPr>
        <w:rFonts w:ascii="Courier New" w:hAnsi="Courier New" w:hint="default"/>
      </w:rPr>
    </w:lvl>
    <w:lvl w:ilvl="2" w:tplc="1BA880BA">
      <w:start w:val="1"/>
      <w:numFmt w:val="bullet"/>
      <w:lvlText w:val=""/>
      <w:lvlJc w:val="left"/>
      <w:pPr>
        <w:ind w:left="2160" w:hanging="360"/>
      </w:pPr>
      <w:rPr>
        <w:rFonts w:ascii="Wingdings" w:hAnsi="Wingdings" w:hint="default"/>
      </w:rPr>
    </w:lvl>
    <w:lvl w:ilvl="3" w:tplc="CEC61CF2">
      <w:start w:val="1"/>
      <w:numFmt w:val="bullet"/>
      <w:lvlText w:val=""/>
      <w:lvlJc w:val="left"/>
      <w:pPr>
        <w:ind w:left="2880" w:hanging="360"/>
      </w:pPr>
      <w:rPr>
        <w:rFonts w:ascii="Symbol" w:hAnsi="Symbol" w:hint="default"/>
      </w:rPr>
    </w:lvl>
    <w:lvl w:ilvl="4" w:tplc="B2E69C0C">
      <w:start w:val="1"/>
      <w:numFmt w:val="bullet"/>
      <w:lvlText w:val="o"/>
      <w:lvlJc w:val="left"/>
      <w:pPr>
        <w:ind w:left="3600" w:hanging="360"/>
      </w:pPr>
      <w:rPr>
        <w:rFonts w:ascii="Courier New" w:hAnsi="Courier New" w:hint="default"/>
      </w:rPr>
    </w:lvl>
    <w:lvl w:ilvl="5" w:tplc="EA86DE6E">
      <w:start w:val="1"/>
      <w:numFmt w:val="bullet"/>
      <w:lvlText w:val=""/>
      <w:lvlJc w:val="left"/>
      <w:pPr>
        <w:ind w:left="4320" w:hanging="360"/>
      </w:pPr>
      <w:rPr>
        <w:rFonts w:ascii="Wingdings" w:hAnsi="Wingdings" w:hint="default"/>
      </w:rPr>
    </w:lvl>
    <w:lvl w:ilvl="6" w:tplc="CBDAEF22">
      <w:start w:val="1"/>
      <w:numFmt w:val="bullet"/>
      <w:lvlText w:val=""/>
      <w:lvlJc w:val="left"/>
      <w:pPr>
        <w:ind w:left="5040" w:hanging="360"/>
      </w:pPr>
      <w:rPr>
        <w:rFonts w:ascii="Symbol" w:hAnsi="Symbol" w:hint="default"/>
      </w:rPr>
    </w:lvl>
    <w:lvl w:ilvl="7" w:tplc="76D69308">
      <w:start w:val="1"/>
      <w:numFmt w:val="bullet"/>
      <w:lvlText w:val="o"/>
      <w:lvlJc w:val="left"/>
      <w:pPr>
        <w:ind w:left="5760" w:hanging="360"/>
      </w:pPr>
      <w:rPr>
        <w:rFonts w:ascii="Courier New" w:hAnsi="Courier New" w:hint="default"/>
      </w:rPr>
    </w:lvl>
    <w:lvl w:ilvl="8" w:tplc="269A4A3E">
      <w:start w:val="1"/>
      <w:numFmt w:val="bullet"/>
      <w:lvlText w:val=""/>
      <w:lvlJc w:val="left"/>
      <w:pPr>
        <w:ind w:left="6480" w:hanging="360"/>
      </w:pPr>
      <w:rPr>
        <w:rFonts w:ascii="Wingdings" w:hAnsi="Wingdings" w:hint="default"/>
      </w:rPr>
    </w:lvl>
  </w:abstractNum>
  <w:abstractNum w:abstractNumId="31" w15:restartNumberingAfterBreak="0">
    <w:nsid w:val="792E3EBB"/>
    <w:multiLevelType w:val="hybridMultilevel"/>
    <w:tmpl w:val="98FED704"/>
    <w:lvl w:ilvl="0" w:tplc="57EA392C">
      <w:start w:val="1"/>
      <w:numFmt w:val="bullet"/>
      <w:lvlText w:val=""/>
      <w:lvlJc w:val="left"/>
      <w:pPr>
        <w:ind w:left="1080" w:hanging="360"/>
      </w:pPr>
      <w:rPr>
        <w:rFonts w:ascii="Wingdings" w:hAnsi="Wingdings" w:hint="default"/>
      </w:rPr>
    </w:lvl>
    <w:lvl w:ilvl="1" w:tplc="A378C058">
      <w:start w:val="1"/>
      <w:numFmt w:val="bullet"/>
      <w:lvlText w:val="o"/>
      <w:lvlJc w:val="left"/>
      <w:pPr>
        <w:ind w:left="1440" w:hanging="360"/>
      </w:pPr>
      <w:rPr>
        <w:rFonts w:ascii="Courier New" w:hAnsi="Courier New" w:hint="default"/>
      </w:rPr>
    </w:lvl>
    <w:lvl w:ilvl="2" w:tplc="60CCE970">
      <w:start w:val="1"/>
      <w:numFmt w:val="bullet"/>
      <w:lvlText w:val=""/>
      <w:lvlJc w:val="left"/>
      <w:pPr>
        <w:ind w:left="2160" w:hanging="360"/>
      </w:pPr>
      <w:rPr>
        <w:rFonts w:ascii="Wingdings" w:hAnsi="Wingdings" w:hint="default"/>
      </w:rPr>
    </w:lvl>
    <w:lvl w:ilvl="3" w:tplc="EDB6244A">
      <w:start w:val="1"/>
      <w:numFmt w:val="bullet"/>
      <w:lvlText w:val=""/>
      <w:lvlJc w:val="left"/>
      <w:pPr>
        <w:ind w:left="2880" w:hanging="360"/>
      </w:pPr>
      <w:rPr>
        <w:rFonts w:ascii="Symbol" w:hAnsi="Symbol" w:hint="default"/>
      </w:rPr>
    </w:lvl>
    <w:lvl w:ilvl="4" w:tplc="A628C80A">
      <w:start w:val="1"/>
      <w:numFmt w:val="bullet"/>
      <w:lvlText w:val="o"/>
      <w:lvlJc w:val="left"/>
      <w:pPr>
        <w:ind w:left="3600" w:hanging="360"/>
      </w:pPr>
      <w:rPr>
        <w:rFonts w:ascii="Courier New" w:hAnsi="Courier New" w:hint="default"/>
      </w:rPr>
    </w:lvl>
    <w:lvl w:ilvl="5" w:tplc="D7A0AB62">
      <w:start w:val="1"/>
      <w:numFmt w:val="bullet"/>
      <w:lvlText w:val=""/>
      <w:lvlJc w:val="left"/>
      <w:pPr>
        <w:ind w:left="4320" w:hanging="360"/>
      </w:pPr>
      <w:rPr>
        <w:rFonts w:ascii="Wingdings" w:hAnsi="Wingdings" w:hint="default"/>
      </w:rPr>
    </w:lvl>
    <w:lvl w:ilvl="6" w:tplc="3C00374E">
      <w:start w:val="1"/>
      <w:numFmt w:val="bullet"/>
      <w:lvlText w:val=""/>
      <w:lvlJc w:val="left"/>
      <w:pPr>
        <w:ind w:left="5040" w:hanging="360"/>
      </w:pPr>
      <w:rPr>
        <w:rFonts w:ascii="Symbol" w:hAnsi="Symbol" w:hint="default"/>
      </w:rPr>
    </w:lvl>
    <w:lvl w:ilvl="7" w:tplc="206E8EDE">
      <w:start w:val="1"/>
      <w:numFmt w:val="bullet"/>
      <w:lvlText w:val="o"/>
      <w:lvlJc w:val="left"/>
      <w:pPr>
        <w:ind w:left="5760" w:hanging="360"/>
      </w:pPr>
      <w:rPr>
        <w:rFonts w:ascii="Courier New" w:hAnsi="Courier New" w:hint="default"/>
      </w:rPr>
    </w:lvl>
    <w:lvl w:ilvl="8" w:tplc="741272D2">
      <w:start w:val="1"/>
      <w:numFmt w:val="bullet"/>
      <w:lvlText w:val=""/>
      <w:lvlJc w:val="left"/>
      <w:pPr>
        <w:ind w:left="6480" w:hanging="360"/>
      </w:pPr>
      <w:rPr>
        <w:rFonts w:ascii="Wingdings" w:hAnsi="Wingdings" w:hint="default"/>
      </w:rPr>
    </w:lvl>
  </w:abstractNum>
  <w:abstractNum w:abstractNumId="32" w15:restartNumberingAfterBreak="0">
    <w:nsid w:val="79BD015A"/>
    <w:multiLevelType w:val="hybridMultilevel"/>
    <w:tmpl w:val="B22244BC"/>
    <w:lvl w:ilvl="0" w:tplc="303CFD24">
      <w:start w:val="1"/>
      <w:numFmt w:val="decimal"/>
      <w:lvlText w:val="%1."/>
      <w:lvlJc w:val="left"/>
      <w:pPr>
        <w:ind w:left="792" w:hanging="360"/>
      </w:pPr>
    </w:lvl>
    <w:lvl w:ilvl="1" w:tplc="D99E1072">
      <w:start w:val="1"/>
      <w:numFmt w:val="lowerLetter"/>
      <w:lvlText w:val="%2."/>
      <w:lvlJc w:val="left"/>
      <w:pPr>
        <w:ind w:left="1440" w:hanging="360"/>
      </w:pPr>
    </w:lvl>
    <w:lvl w:ilvl="2" w:tplc="30A21BA8">
      <w:start w:val="1"/>
      <w:numFmt w:val="lowerRoman"/>
      <w:lvlText w:val="%3."/>
      <w:lvlJc w:val="right"/>
      <w:pPr>
        <w:ind w:left="2160" w:hanging="180"/>
      </w:pPr>
    </w:lvl>
    <w:lvl w:ilvl="3" w:tplc="67989160">
      <w:start w:val="1"/>
      <w:numFmt w:val="decimal"/>
      <w:lvlText w:val="%4."/>
      <w:lvlJc w:val="left"/>
      <w:pPr>
        <w:ind w:left="2880" w:hanging="360"/>
      </w:pPr>
    </w:lvl>
    <w:lvl w:ilvl="4" w:tplc="8F1C93D4">
      <w:start w:val="1"/>
      <w:numFmt w:val="lowerLetter"/>
      <w:lvlText w:val="%5."/>
      <w:lvlJc w:val="left"/>
      <w:pPr>
        <w:ind w:left="3600" w:hanging="360"/>
      </w:pPr>
    </w:lvl>
    <w:lvl w:ilvl="5" w:tplc="C5B8CE54">
      <w:start w:val="1"/>
      <w:numFmt w:val="lowerRoman"/>
      <w:lvlText w:val="%6."/>
      <w:lvlJc w:val="right"/>
      <w:pPr>
        <w:ind w:left="4320" w:hanging="180"/>
      </w:pPr>
    </w:lvl>
    <w:lvl w:ilvl="6" w:tplc="F1AA8DFA">
      <w:start w:val="1"/>
      <w:numFmt w:val="decimal"/>
      <w:lvlText w:val="%7."/>
      <w:lvlJc w:val="left"/>
      <w:pPr>
        <w:ind w:left="5040" w:hanging="360"/>
      </w:pPr>
    </w:lvl>
    <w:lvl w:ilvl="7" w:tplc="19204302">
      <w:start w:val="1"/>
      <w:numFmt w:val="lowerLetter"/>
      <w:lvlText w:val="%8."/>
      <w:lvlJc w:val="left"/>
      <w:pPr>
        <w:ind w:left="5760" w:hanging="360"/>
      </w:pPr>
    </w:lvl>
    <w:lvl w:ilvl="8" w:tplc="FBD6EC50">
      <w:start w:val="1"/>
      <w:numFmt w:val="lowerRoman"/>
      <w:lvlText w:val="%9."/>
      <w:lvlJc w:val="right"/>
      <w:pPr>
        <w:ind w:left="6480" w:hanging="180"/>
      </w:pPr>
    </w:lvl>
  </w:abstractNum>
  <w:abstractNum w:abstractNumId="33" w15:restartNumberingAfterBreak="0">
    <w:nsid w:val="7F79A80A"/>
    <w:multiLevelType w:val="hybridMultilevel"/>
    <w:tmpl w:val="4DDA3962"/>
    <w:lvl w:ilvl="0" w:tplc="E928270A">
      <w:start w:val="1"/>
      <w:numFmt w:val="decimal"/>
      <w:lvlText w:val="%1."/>
      <w:lvlJc w:val="left"/>
      <w:pPr>
        <w:ind w:left="720" w:hanging="360"/>
      </w:pPr>
    </w:lvl>
    <w:lvl w:ilvl="1" w:tplc="F7DC7D2E">
      <w:start w:val="1"/>
      <w:numFmt w:val="lowerLetter"/>
      <w:lvlText w:val="%2."/>
      <w:lvlJc w:val="left"/>
      <w:pPr>
        <w:ind w:left="1440" w:hanging="360"/>
      </w:pPr>
    </w:lvl>
    <w:lvl w:ilvl="2" w:tplc="C3C62DFA">
      <w:start w:val="1"/>
      <w:numFmt w:val="lowerRoman"/>
      <w:lvlText w:val="%3."/>
      <w:lvlJc w:val="right"/>
      <w:pPr>
        <w:ind w:left="2160" w:hanging="180"/>
      </w:pPr>
    </w:lvl>
    <w:lvl w:ilvl="3" w:tplc="19C02D12">
      <w:start w:val="1"/>
      <w:numFmt w:val="decimal"/>
      <w:lvlText w:val="%4."/>
      <w:lvlJc w:val="left"/>
      <w:pPr>
        <w:ind w:left="2880" w:hanging="360"/>
      </w:pPr>
    </w:lvl>
    <w:lvl w:ilvl="4" w:tplc="9A02AAE6">
      <w:start w:val="1"/>
      <w:numFmt w:val="lowerLetter"/>
      <w:lvlText w:val="%5."/>
      <w:lvlJc w:val="left"/>
      <w:pPr>
        <w:ind w:left="3600" w:hanging="360"/>
      </w:pPr>
    </w:lvl>
    <w:lvl w:ilvl="5" w:tplc="C8E8F808">
      <w:start w:val="1"/>
      <w:numFmt w:val="lowerRoman"/>
      <w:lvlText w:val="%6."/>
      <w:lvlJc w:val="right"/>
      <w:pPr>
        <w:ind w:left="4320" w:hanging="180"/>
      </w:pPr>
    </w:lvl>
    <w:lvl w:ilvl="6" w:tplc="DA6C01F4">
      <w:start w:val="1"/>
      <w:numFmt w:val="decimal"/>
      <w:lvlText w:val="%7."/>
      <w:lvlJc w:val="left"/>
      <w:pPr>
        <w:ind w:left="5040" w:hanging="360"/>
      </w:pPr>
    </w:lvl>
    <w:lvl w:ilvl="7" w:tplc="32F4461C">
      <w:start w:val="1"/>
      <w:numFmt w:val="lowerLetter"/>
      <w:lvlText w:val="%8."/>
      <w:lvlJc w:val="left"/>
      <w:pPr>
        <w:ind w:left="5760" w:hanging="360"/>
      </w:pPr>
    </w:lvl>
    <w:lvl w:ilvl="8" w:tplc="30C41C08">
      <w:start w:val="1"/>
      <w:numFmt w:val="lowerRoman"/>
      <w:lvlText w:val="%9."/>
      <w:lvlJc w:val="right"/>
      <w:pPr>
        <w:ind w:left="6480" w:hanging="180"/>
      </w:pPr>
    </w:lvl>
  </w:abstractNum>
  <w:num w:numId="1" w16cid:durableId="388845695">
    <w:abstractNumId w:val="26"/>
  </w:num>
  <w:num w:numId="2" w16cid:durableId="1621915399">
    <w:abstractNumId w:val="33"/>
  </w:num>
  <w:num w:numId="3" w16cid:durableId="417867285">
    <w:abstractNumId w:val="25"/>
  </w:num>
  <w:num w:numId="4" w16cid:durableId="329256554">
    <w:abstractNumId w:val="5"/>
  </w:num>
  <w:num w:numId="5" w16cid:durableId="501357845">
    <w:abstractNumId w:val="8"/>
  </w:num>
  <w:num w:numId="6" w16cid:durableId="1623728377">
    <w:abstractNumId w:val="22"/>
  </w:num>
  <w:num w:numId="7" w16cid:durableId="567417636">
    <w:abstractNumId w:val="9"/>
  </w:num>
  <w:num w:numId="8" w16cid:durableId="784085090">
    <w:abstractNumId w:val="23"/>
  </w:num>
  <w:num w:numId="9" w16cid:durableId="2018775888">
    <w:abstractNumId w:val="14"/>
  </w:num>
  <w:num w:numId="10" w16cid:durableId="1857380878">
    <w:abstractNumId w:val="4"/>
  </w:num>
  <w:num w:numId="11" w16cid:durableId="446118773">
    <w:abstractNumId w:val="19"/>
  </w:num>
  <w:num w:numId="12" w16cid:durableId="1110080799">
    <w:abstractNumId w:val="28"/>
  </w:num>
  <w:num w:numId="13" w16cid:durableId="2025864832">
    <w:abstractNumId w:val="27"/>
  </w:num>
  <w:num w:numId="14" w16cid:durableId="1955671436">
    <w:abstractNumId w:val="24"/>
  </w:num>
  <w:num w:numId="15" w16cid:durableId="531694402">
    <w:abstractNumId w:val="31"/>
  </w:num>
  <w:num w:numId="16" w16cid:durableId="1679313427">
    <w:abstractNumId w:val="16"/>
  </w:num>
  <w:num w:numId="17" w16cid:durableId="1257059615">
    <w:abstractNumId w:val="15"/>
  </w:num>
  <w:num w:numId="18" w16cid:durableId="802501374">
    <w:abstractNumId w:val="3"/>
  </w:num>
  <w:num w:numId="19" w16cid:durableId="35083044">
    <w:abstractNumId w:val="29"/>
  </w:num>
  <w:num w:numId="20" w16cid:durableId="1873573361">
    <w:abstractNumId w:val="30"/>
  </w:num>
  <w:num w:numId="21" w16cid:durableId="471293507">
    <w:abstractNumId w:val="17"/>
  </w:num>
  <w:num w:numId="22" w16cid:durableId="429396457">
    <w:abstractNumId w:val="32"/>
  </w:num>
  <w:num w:numId="23" w16cid:durableId="438449044">
    <w:abstractNumId w:val="11"/>
  </w:num>
  <w:num w:numId="24" w16cid:durableId="829712109">
    <w:abstractNumId w:val="20"/>
  </w:num>
  <w:num w:numId="25" w16cid:durableId="1915166200">
    <w:abstractNumId w:val="6"/>
  </w:num>
  <w:num w:numId="26" w16cid:durableId="1823617880">
    <w:abstractNumId w:val="0"/>
  </w:num>
  <w:num w:numId="27" w16cid:durableId="1334142633">
    <w:abstractNumId w:val="2"/>
  </w:num>
  <w:num w:numId="28" w16cid:durableId="1810974596">
    <w:abstractNumId w:val="18"/>
  </w:num>
  <w:num w:numId="29" w16cid:durableId="999231082">
    <w:abstractNumId w:val="10"/>
  </w:num>
  <w:num w:numId="30" w16cid:durableId="230698630">
    <w:abstractNumId w:val="12"/>
  </w:num>
  <w:num w:numId="31" w16cid:durableId="1381396741">
    <w:abstractNumId w:val="1"/>
  </w:num>
  <w:num w:numId="32" w16cid:durableId="779566800">
    <w:abstractNumId w:val="21"/>
  </w:num>
  <w:num w:numId="33" w16cid:durableId="1036393044">
    <w:abstractNumId w:val="13"/>
  </w:num>
  <w:num w:numId="34" w16cid:durableId="1692680450">
    <w:abstractNumId w:val="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C38D6"/>
    <w:rsid w:val="000003D3"/>
    <w:rsid w:val="0000078D"/>
    <w:rsid w:val="0001269B"/>
    <w:rsid w:val="00022346"/>
    <w:rsid w:val="00025B7F"/>
    <w:rsid w:val="000473CE"/>
    <w:rsid w:val="000524FF"/>
    <w:rsid w:val="000548E8"/>
    <w:rsid w:val="0005537B"/>
    <w:rsid w:val="00074211"/>
    <w:rsid w:val="000744D8"/>
    <w:rsid w:val="000756BB"/>
    <w:rsid w:val="000941E6"/>
    <w:rsid w:val="000A1F85"/>
    <w:rsid w:val="000A462D"/>
    <w:rsid w:val="000A7C9A"/>
    <w:rsid w:val="000A7EF2"/>
    <w:rsid w:val="000B03CB"/>
    <w:rsid w:val="000B3F0D"/>
    <w:rsid w:val="000D6D71"/>
    <w:rsid w:val="000F0869"/>
    <w:rsid w:val="000F2802"/>
    <w:rsid w:val="00100617"/>
    <w:rsid w:val="00116A73"/>
    <w:rsid w:val="00133339"/>
    <w:rsid w:val="001336FA"/>
    <w:rsid w:val="001513BC"/>
    <w:rsid w:val="00152B93"/>
    <w:rsid w:val="00161063"/>
    <w:rsid w:val="001720EC"/>
    <w:rsid w:val="00184895"/>
    <w:rsid w:val="00192943"/>
    <w:rsid w:val="001A49FB"/>
    <w:rsid w:val="001B7457"/>
    <w:rsid w:val="001C5E3E"/>
    <w:rsid w:val="001F3D2F"/>
    <w:rsid w:val="001F49B2"/>
    <w:rsid w:val="00200A14"/>
    <w:rsid w:val="0020708A"/>
    <w:rsid w:val="00221134"/>
    <w:rsid w:val="00221C03"/>
    <w:rsid w:val="0022270F"/>
    <w:rsid w:val="00257414"/>
    <w:rsid w:val="002635D9"/>
    <w:rsid w:val="00264B41"/>
    <w:rsid w:val="00277721"/>
    <w:rsid w:val="00286124"/>
    <w:rsid w:val="002919BF"/>
    <w:rsid w:val="002979B9"/>
    <w:rsid w:val="002A01CB"/>
    <w:rsid w:val="002C1895"/>
    <w:rsid w:val="002C238E"/>
    <w:rsid w:val="002D55F5"/>
    <w:rsid w:val="002F64A0"/>
    <w:rsid w:val="0030418D"/>
    <w:rsid w:val="00304681"/>
    <w:rsid w:val="00331B98"/>
    <w:rsid w:val="003359C1"/>
    <w:rsid w:val="003468FA"/>
    <w:rsid w:val="003577D1"/>
    <w:rsid w:val="00366DFC"/>
    <w:rsid w:val="00384F84"/>
    <w:rsid w:val="003876E1"/>
    <w:rsid w:val="003A6E22"/>
    <w:rsid w:val="003A7C9F"/>
    <w:rsid w:val="00401E17"/>
    <w:rsid w:val="00407F67"/>
    <w:rsid w:val="00431061"/>
    <w:rsid w:val="0043FFC8"/>
    <w:rsid w:val="00461859"/>
    <w:rsid w:val="004718C9"/>
    <w:rsid w:val="00491D08"/>
    <w:rsid w:val="004B771E"/>
    <w:rsid w:val="004C28B4"/>
    <w:rsid w:val="004C3765"/>
    <w:rsid w:val="004C583B"/>
    <w:rsid w:val="004D3252"/>
    <w:rsid w:val="004D386F"/>
    <w:rsid w:val="004D7B43"/>
    <w:rsid w:val="004E1FC3"/>
    <w:rsid w:val="004E34A6"/>
    <w:rsid w:val="004F09FD"/>
    <w:rsid w:val="0050243B"/>
    <w:rsid w:val="00505784"/>
    <w:rsid w:val="00546059"/>
    <w:rsid w:val="00555EAA"/>
    <w:rsid w:val="00557B9C"/>
    <w:rsid w:val="00565558"/>
    <w:rsid w:val="00566212"/>
    <w:rsid w:val="0057093D"/>
    <w:rsid w:val="005818CE"/>
    <w:rsid w:val="00583104"/>
    <w:rsid w:val="00593AA9"/>
    <w:rsid w:val="00595A29"/>
    <w:rsid w:val="005A2178"/>
    <w:rsid w:val="005B064E"/>
    <w:rsid w:val="005B1FA2"/>
    <w:rsid w:val="005B2B7D"/>
    <w:rsid w:val="005C497B"/>
    <w:rsid w:val="005D0562"/>
    <w:rsid w:val="00604F48"/>
    <w:rsid w:val="00611E8A"/>
    <w:rsid w:val="006139E6"/>
    <w:rsid w:val="006149A4"/>
    <w:rsid w:val="00614AD8"/>
    <w:rsid w:val="006166EE"/>
    <w:rsid w:val="006271B3"/>
    <w:rsid w:val="00652BEE"/>
    <w:rsid w:val="006535B8"/>
    <w:rsid w:val="00655548"/>
    <w:rsid w:val="006630CF"/>
    <w:rsid w:val="00663CCB"/>
    <w:rsid w:val="00667D9A"/>
    <w:rsid w:val="00671D98"/>
    <w:rsid w:val="00680F83"/>
    <w:rsid w:val="0068502E"/>
    <w:rsid w:val="006A7530"/>
    <w:rsid w:val="006C2E9D"/>
    <w:rsid w:val="006C38D6"/>
    <w:rsid w:val="006C4782"/>
    <w:rsid w:val="006E4949"/>
    <w:rsid w:val="00703C65"/>
    <w:rsid w:val="00712A8C"/>
    <w:rsid w:val="00716C71"/>
    <w:rsid w:val="007413EC"/>
    <w:rsid w:val="0074154A"/>
    <w:rsid w:val="007552CE"/>
    <w:rsid w:val="007566DD"/>
    <w:rsid w:val="00766D03"/>
    <w:rsid w:val="00777DA0"/>
    <w:rsid w:val="0078177C"/>
    <w:rsid w:val="00782A91"/>
    <w:rsid w:val="007850F8"/>
    <w:rsid w:val="007851F8"/>
    <w:rsid w:val="007922D6"/>
    <w:rsid w:val="007A7E73"/>
    <w:rsid w:val="007C0F6B"/>
    <w:rsid w:val="007D2AEE"/>
    <w:rsid w:val="007E0CF5"/>
    <w:rsid w:val="007F581B"/>
    <w:rsid w:val="007F631F"/>
    <w:rsid w:val="00801791"/>
    <w:rsid w:val="0081221C"/>
    <w:rsid w:val="0081291A"/>
    <w:rsid w:val="0081471B"/>
    <w:rsid w:val="0082011A"/>
    <w:rsid w:val="00821BEF"/>
    <w:rsid w:val="00835DEE"/>
    <w:rsid w:val="00836E8A"/>
    <w:rsid w:val="008437CD"/>
    <w:rsid w:val="008442EA"/>
    <w:rsid w:val="00845D5C"/>
    <w:rsid w:val="00861567"/>
    <w:rsid w:val="0087449B"/>
    <w:rsid w:val="008A2CDF"/>
    <w:rsid w:val="008B51BA"/>
    <w:rsid w:val="008B51C0"/>
    <w:rsid w:val="008B6410"/>
    <w:rsid w:val="008C2606"/>
    <w:rsid w:val="008C436B"/>
    <w:rsid w:val="008C4867"/>
    <w:rsid w:val="008D3F04"/>
    <w:rsid w:val="008E1A84"/>
    <w:rsid w:val="008E3B68"/>
    <w:rsid w:val="008E7C40"/>
    <w:rsid w:val="00901155"/>
    <w:rsid w:val="00923A30"/>
    <w:rsid w:val="009308A8"/>
    <w:rsid w:val="009463CE"/>
    <w:rsid w:val="00952117"/>
    <w:rsid w:val="00952940"/>
    <w:rsid w:val="009579F6"/>
    <w:rsid w:val="009655F9"/>
    <w:rsid w:val="00965F2A"/>
    <w:rsid w:val="00983A28"/>
    <w:rsid w:val="00985365"/>
    <w:rsid w:val="009A7BF3"/>
    <w:rsid w:val="009B0C97"/>
    <w:rsid w:val="009B60D0"/>
    <w:rsid w:val="009D5F07"/>
    <w:rsid w:val="009E48DF"/>
    <w:rsid w:val="009F7214"/>
    <w:rsid w:val="00A0340B"/>
    <w:rsid w:val="00A03425"/>
    <w:rsid w:val="00A24C38"/>
    <w:rsid w:val="00A265F6"/>
    <w:rsid w:val="00A507A4"/>
    <w:rsid w:val="00A63F64"/>
    <w:rsid w:val="00AE3779"/>
    <w:rsid w:val="00B73726"/>
    <w:rsid w:val="00B80BAC"/>
    <w:rsid w:val="00B879E4"/>
    <w:rsid w:val="00BA3C7B"/>
    <w:rsid w:val="00BC0E40"/>
    <w:rsid w:val="00BD4959"/>
    <w:rsid w:val="00BD6431"/>
    <w:rsid w:val="00C0733B"/>
    <w:rsid w:val="00C155E7"/>
    <w:rsid w:val="00C30D02"/>
    <w:rsid w:val="00C36349"/>
    <w:rsid w:val="00C36CA2"/>
    <w:rsid w:val="00C46650"/>
    <w:rsid w:val="00C52AE8"/>
    <w:rsid w:val="00C64E5C"/>
    <w:rsid w:val="00C75C77"/>
    <w:rsid w:val="00C81B80"/>
    <w:rsid w:val="00C878A6"/>
    <w:rsid w:val="00CA7FA1"/>
    <w:rsid w:val="00CC5423"/>
    <w:rsid w:val="00CC595F"/>
    <w:rsid w:val="00CF606C"/>
    <w:rsid w:val="00CF73EC"/>
    <w:rsid w:val="00CF7493"/>
    <w:rsid w:val="00D20328"/>
    <w:rsid w:val="00D27952"/>
    <w:rsid w:val="00D33D58"/>
    <w:rsid w:val="00D52D81"/>
    <w:rsid w:val="00D55C5B"/>
    <w:rsid w:val="00D7665D"/>
    <w:rsid w:val="00D77A53"/>
    <w:rsid w:val="00D83F05"/>
    <w:rsid w:val="00DD63AF"/>
    <w:rsid w:val="00DD6B96"/>
    <w:rsid w:val="00E040F8"/>
    <w:rsid w:val="00E1078A"/>
    <w:rsid w:val="00E148FC"/>
    <w:rsid w:val="00E206F2"/>
    <w:rsid w:val="00E514A6"/>
    <w:rsid w:val="00E97C32"/>
    <w:rsid w:val="00EB3520"/>
    <w:rsid w:val="00EB5046"/>
    <w:rsid w:val="00EB696C"/>
    <w:rsid w:val="00EB6F72"/>
    <w:rsid w:val="00ED0898"/>
    <w:rsid w:val="00EE791E"/>
    <w:rsid w:val="00F1056F"/>
    <w:rsid w:val="00F33AE7"/>
    <w:rsid w:val="00F347B7"/>
    <w:rsid w:val="00F3FABC"/>
    <w:rsid w:val="00F41C36"/>
    <w:rsid w:val="00F61150"/>
    <w:rsid w:val="00F66821"/>
    <w:rsid w:val="00F67EF2"/>
    <w:rsid w:val="00F76A95"/>
    <w:rsid w:val="00F94F6D"/>
    <w:rsid w:val="00FA01C7"/>
    <w:rsid w:val="00FA2FC6"/>
    <w:rsid w:val="00FA5B7C"/>
    <w:rsid w:val="00FC1E1B"/>
    <w:rsid w:val="00FC734A"/>
    <w:rsid w:val="00FD5C81"/>
    <w:rsid w:val="00FF03E7"/>
    <w:rsid w:val="00FF14BF"/>
    <w:rsid w:val="00FF2429"/>
    <w:rsid w:val="00FF44E7"/>
    <w:rsid w:val="00FF4CA9"/>
    <w:rsid w:val="00FF5FAE"/>
    <w:rsid w:val="00FF6C31"/>
    <w:rsid w:val="0121C287"/>
    <w:rsid w:val="01403053"/>
    <w:rsid w:val="0142BAC9"/>
    <w:rsid w:val="017C3775"/>
    <w:rsid w:val="01B6373E"/>
    <w:rsid w:val="01D0200C"/>
    <w:rsid w:val="02233381"/>
    <w:rsid w:val="027DF0FD"/>
    <w:rsid w:val="028FCB1D"/>
    <w:rsid w:val="02DE8B2A"/>
    <w:rsid w:val="03134361"/>
    <w:rsid w:val="03BF03E2"/>
    <w:rsid w:val="04020293"/>
    <w:rsid w:val="0489F562"/>
    <w:rsid w:val="04E7D2B0"/>
    <w:rsid w:val="05A474EF"/>
    <w:rsid w:val="06141D82"/>
    <w:rsid w:val="06331978"/>
    <w:rsid w:val="069665DC"/>
    <w:rsid w:val="07167919"/>
    <w:rsid w:val="0800AEFC"/>
    <w:rsid w:val="08AEB563"/>
    <w:rsid w:val="09C14923"/>
    <w:rsid w:val="0A247047"/>
    <w:rsid w:val="0A5EBEA9"/>
    <w:rsid w:val="0A88E375"/>
    <w:rsid w:val="0B69D6FF"/>
    <w:rsid w:val="0BCE8C38"/>
    <w:rsid w:val="0C19D1F3"/>
    <w:rsid w:val="0CAAC641"/>
    <w:rsid w:val="0DC9D060"/>
    <w:rsid w:val="0E59A91B"/>
    <w:rsid w:val="0E6F5A63"/>
    <w:rsid w:val="0E7CFB2E"/>
    <w:rsid w:val="0ED65831"/>
    <w:rsid w:val="0F062CFA"/>
    <w:rsid w:val="0F0A00B3"/>
    <w:rsid w:val="0F97FB25"/>
    <w:rsid w:val="100CBECB"/>
    <w:rsid w:val="1028536E"/>
    <w:rsid w:val="10722892"/>
    <w:rsid w:val="1088D4FE"/>
    <w:rsid w:val="10A1FD5B"/>
    <w:rsid w:val="1120F237"/>
    <w:rsid w:val="11A88F2C"/>
    <w:rsid w:val="11DC7282"/>
    <w:rsid w:val="11F382D1"/>
    <w:rsid w:val="128923C4"/>
    <w:rsid w:val="12A0E265"/>
    <w:rsid w:val="12B94DE2"/>
    <w:rsid w:val="12DFC0B9"/>
    <w:rsid w:val="12E9CCA1"/>
    <w:rsid w:val="13DC8AB9"/>
    <w:rsid w:val="150BE950"/>
    <w:rsid w:val="15EF75AB"/>
    <w:rsid w:val="16174AA6"/>
    <w:rsid w:val="1632EE7C"/>
    <w:rsid w:val="1647BB4F"/>
    <w:rsid w:val="17438E9E"/>
    <w:rsid w:val="174E3E20"/>
    <w:rsid w:val="17CEBEDD"/>
    <w:rsid w:val="188937D1"/>
    <w:rsid w:val="18AAA592"/>
    <w:rsid w:val="18B59343"/>
    <w:rsid w:val="18CE1149"/>
    <w:rsid w:val="18D772E4"/>
    <w:rsid w:val="18E6D358"/>
    <w:rsid w:val="1952B5A1"/>
    <w:rsid w:val="198FB472"/>
    <w:rsid w:val="19BB97C4"/>
    <w:rsid w:val="19F6C971"/>
    <w:rsid w:val="1A1F6E18"/>
    <w:rsid w:val="1A734345"/>
    <w:rsid w:val="1AE2D966"/>
    <w:rsid w:val="1B141060"/>
    <w:rsid w:val="1B7D80CE"/>
    <w:rsid w:val="1BAD45FB"/>
    <w:rsid w:val="1C7BE208"/>
    <w:rsid w:val="1CBB265D"/>
    <w:rsid w:val="1E14CC36"/>
    <w:rsid w:val="1E649008"/>
    <w:rsid w:val="1F9BF437"/>
    <w:rsid w:val="201A3A0E"/>
    <w:rsid w:val="204D12F8"/>
    <w:rsid w:val="204E9BF7"/>
    <w:rsid w:val="2050F1F1"/>
    <w:rsid w:val="20710643"/>
    <w:rsid w:val="20FC11CD"/>
    <w:rsid w:val="20FEC1A0"/>
    <w:rsid w:val="21D905F7"/>
    <w:rsid w:val="22307496"/>
    <w:rsid w:val="2247AAC2"/>
    <w:rsid w:val="23B94125"/>
    <w:rsid w:val="23F10DED"/>
    <w:rsid w:val="24A39897"/>
    <w:rsid w:val="24F78F7E"/>
    <w:rsid w:val="2508E4BD"/>
    <w:rsid w:val="25CD4C4E"/>
    <w:rsid w:val="25EDEA11"/>
    <w:rsid w:val="25F20D5E"/>
    <w:rsid w:val="26E49EE7"/>
    <w:rsid w:val="271627D2"/>
    <w:rsid w:val="27597BA2"/>
    <w:rsid w:val="276D8A41"/>
    <w:rsid w:val="27A73A4D"/>
    <w:rsid w:val="28A52FB3"/>
    <w:rsid w:val="2977D66F"/>
    <w:rsid w:val="29B4E804"/>
    <w:rsid w:val="29DEABDA"/>
    <w:rsid w:val="2A89A30D"/>
    <w:rsid w:val="2B464615"/>
    <w:rsid w:val="2B52C65E"/>
    <w:rsid w:val="2BC69411"/>
    <w:rsid w:val="2C25736E"/>
    <w:rsid w:val="2C2E331B"/>
    <w:rsid w:val="2CD56E62"/>
    <w:rsid w:val="2D17B85F"/>
    <w:rsid w:val="2D856956"/>
    <w:rsid w:val="2DC143CF"/>
    <w:rsid w:val="2E893F77"/>
    <w:rsid w:val="2EDD71B8"/>
    <w:rsid w:val="2F1D3DA8"/>
    <w:rsid w:val="3058E1BF"/>
    <w:rsid w:val="30888F4A"/>
    <w:rsid w:val="309DEFFA"/>
    <w:rsid w:val="30C4A5F0"/>
    <w:rsid w:val="3101A43E"/>
    <w:rsid w:val="3105F1F3"/>
    <w:rsid w:val="315FE25F"/>
    <w:rsid w:val="3249835D"/>
    <w:rsid w:val="326F70BD"/>
    <w:rsid w:val="32E31743"/>
    <w:rsid w:val="334966FA"/>
    <w:rsid w:val="3387E564"/>
    <w:rsid w:val="33DE328C"/>
    <w:rsid w:val="33F88696"/>
    <w:rsid w:val="34800F5E"/>
    <w:rsid w:val="352C4D4F"/>
    <w:rsid w:val="353236E9"/>
    <w:rsid w:val="3537669B"/>
    <w:rsid w:val="35FC8192"/>
    <w:rsid w:val="36152174"/>
    <w:rsid w:val="361F88F5"/>
    <w:rsid w:val="37CF23E3"/>
    <w:rsid w:val="387A78D2"/>
    <w:rsid w:val="38B21ACE"/>
    <w:rsid w:val="396215C2"/>
    <w:rsid w:val="3977D7A7"/>
    <w:rsid w:val="39BAD7AE"/>
    <w:rsid w:val="39FCBD2A"/>
    <w:rsid w:val="3A3EF87D"/>
    <w:rsid w:val="3B7D0F34"/>
    <w:rsid w:val="3C06A303"/>
    <w:rsid w:val="3C32342C"/>
    <w:rsid w:val="3CB8791F"/>
    <w:rsid w:val="3CDA97D5"/>
    <w:rsid w:val="3D353B51"/>
    <w:rsid w:val="3DDF551F"/>
    <w:rsid w:val="3DE6A40D"/>
    <w:rsid w:val="3E09B8C3"/>
    <w:rsid w:val="3EC4F946"/>
    <w:rsid w:val="3F3E43C5"/>
    <w:rsid w:val="3F93E78B"/>
    <w:rsid w:val="3FA08563"/>
    <w:rsid w:val="3FB69839"/>
    <w:rsid w:val="40A9CC3F"/>
    <w:rsid w:val="4157D41B"/>
    <w:rsid w:val="4202CB4E"/>
    <w:rsid w:val="4203F016"/>
    <w:rsid w:val="4253DC04"/>
    <w:rsid w:val="425CBC2A"/>
    <w:rsid w:val="4265CA30"/>
    <w:rsid w:val="42675A71"/>
    <w:rsid w:val="429A9DCF"/>
    <w:rsid w:val="42EFC583"/>
    <w:rsid w:val="432E4668"/>
    <w:rsid w:val="44A44E07"/>
    <w:rsid w:val="44A57CF7"/>
    <w:rsid w:val="4529E9B2"/>
    <w:rsid w:val="4652E1C7"/>
    <w:rsid w:val="46D2B3F6"/>
    <w:rsid w:val="473BAEB4"/>
    <w:rsid w:val="4784296C"/>
    <w:rsid w:val="47FC0AF8"/>
    <w:rsid w:val="4803E19F"/>
    <w:rsid w:val="48127244"/>
    <w:rsid w:val="4920CBA6"/>
    <w:rsid w:val="495881A2"/>
    <w:rsid w:val="4B202FF0"/>
    <w:rsid w:val="4BA07D59"/>
    <w:rsid w:val="4C07CCE0"/>
    <w:rsid w:val="4C97667F"/>
    <w:rsid w:val="4CE6268C"/>
    <w:rsid w:val="4D3C4DBA"/>
    <w:rsid w:val="4E5298D1"/>
    <w:rsid w:val="4E81F6ED"/>
    <w:rsid w:val="4EB910DD"/>
    <w:rsid w:val="4F0CC6B7"/>
    <w:rsid w:val="4F0E9BBF"/>
    <w:rsid w:val="4F3F6DA2"/>
    <w:rsid w:val="4F852E4F"/>
    <w:rsid w:val="4FC4A899"/>
    <w:rsid w:val="4FDEEBA7"/>
    <w:rsid w:val="502EB93E"/>
    <w:rsid w:val="505AC61F"/>
    <w:rsid w:val="50DE6092"/>
    <w:rsid w:val="51FA7A18"/>
    <w:rsid w:val="5363985F"/>
    <w:rsid w:val="5372B3BA"/>
    <w:rsid w:val="53BCACFF"/>
    <w:rsid w:val="53CA9A24"/>
    <w:rsid w:val="541D3CA1"/>
    <w:rsid w:val="54575B52"/>
    <w:rsid w:val="55175A47"/>
    <w:rsid w:val="552E3742"/>
    <w:rsid w:val="55B26E3C"/>
    <w:rsid w:val="567B3535"/>
    <w:rsid w:val="571700D8"/>
    <w:rsid w:val="58061225"/>
    <w:rsid w:val="5844690D"/>
    <w:rsid w:val="5858499C"/>
    <w:rsid w:val="58901E22"/>
    <w:rsid w:val="593E0B1D"/>
    <w:rsid w:val="59B5662D"/>
    <w:rsid w:val="59E0396E"/>
    <w:rsid w:val="5A1C7162"/>
    <w:rsid w:val="5B297A68"/>
    <w:rsid w:val="5C15286F"/>
    <w:rsid w:val="5C6ECAC0"/>
    <w:rsid w:val="5CA0E2D8"/>
    <w:rsid w:val="5DB06897"/>
    <w:rsid w:val="5DB164B6"/>
    <w:rsid w:val="5E780DAE"/>
    <w:rsid w:val="5EA423BE"/>
    <w:rsid w:val="5EAA53CF"/>
    <w:rsid w:val="5ECFBE0C"/>
    <w:rsid w:val="5F4F902E"/>
    <w:rsid w:val="5F6AD2EA"/>
    <w:rsid w:val="604F0944"/>
    <w:rsid w:val="60E80959"/>
    <w:rsid w:val="611C1014"/>
    <w:rsid w:val="61E8E3D6"/>
    <w:rsid w:val="6214A7D0"/>
    <w:rsid w:val="626A5FB7"/>
    <w:rsid w:val="63B07831"/>
    <w:rsid w:val="63D82FCB"/>
    <w:rsid w:val="6420A63A"/>
    <w:rsid w:val="6425D55E"/>
    <w:rsid w:val="644DECBC"/>
    <w:rsid w:val="648B1A8A"/>
    <w:rsid w:val="64CD98A1"/>
    <w:rsid w:val="655578CD"/>
    <w:rsid w:val="658AF02A"/>
    <w:rsid w:val="6592EA57"/>
    <w:rsid w:val="66984A49"/>
    <w:rsid w:val="66A9CB62"/>
    <w:rsid w:val="678323BA"/>
    <w:rsid w:val="67D3EE60"/>
    <w:rsid w:val="6883E954"/>
    <w:rsid w:val="69D70E48"/>
    <w:rsid w:val="69EB783B"/>
    <w:rsid w:val="6A0A0711"/>
    <w:rsid w:val="6A42C6DB"/>
    <w:rsid w:val="6AB567F4"/>
    <w:rsid w:val="6AEDCA49"/>
    <w:rsid w:val="6AF266C5"/>
    <w:rsid w:val="6B5F43B7"/>
    <w:rsid w:val="6B7D3C85"/>
    <w:rsid w:val="6B8FC61C"/>
    <w:rsid w:val="6C534607"/>
    <w:rsid w:val="6CDDDD27"/>
    <w:rsid w:val="6CDE6221"/>
    <w:rsid w:val="6D7156BF"/>
    <w:rsid w:val="6DCC1074"/>
    <w:rsid w:val="6E027DC4"/>
    <w:rsid w:val="6E7C0382"/>
    <w:rsid w:val="6E91570E"/>
    <w:rsid w:val="6EFB0DEB"/>
    <w:rsid w:val="6F9B1B30"/>
    <w:rsid w:val="703E8057"/>
    <w:rsid w:val="70561FB5"/>
    <w:rsid w:val="70ECE57D"/>
    <w:rsid w:val="7115FE57"/>
    <w:rsid w:val="7136EB91"/>
    <w:rsid w:val="721C8A64"/>
    <w:rsid w:val="72766400"/>
    <w:rsid w:val="729DFBF6"/>
    <w:rsid w:val="7381AFA4"/>
    <w:rsid w:val="7397D356"/>
    <w:rsid w:val="73B422EF"/>
    <w:rsid w:val="73C0C706"/>
    <w:rsid w:val="746D8511"/>
    <w:rsid w:val="755C9767"/>
    <w:rsid w:val="76608452"/>
    <w:rsid w:val="76C89DCD"/>
    <w:rsid w:val="76E769CF"/>
    <w:rsid w:val="78CF01C3"/>
    <w:rsid w:val="79468ECA"/>
    <w:rsid w:val="7A6B7BB5"/>
    <w:rsid w:val="7AA07074"/>
    <w:rsid w:val="7BE7B32A"/>
    <w:rsid w:val="7C84A9EA"/>
    <w:rsid w:val="7CB16CB9"/>
    <w:rsid w:val="7CCF3588"/>
    <w:rsid w:val="7D09B25D"/>
    <w:rsid w:val="7D0C5F05"/>
    <w:rsid w:val="7D4C4B48"/>
    <w:rsid w:val="7D74383E"/>
    <w:rsid w:val="7D79AA05"/>
    <w:rsid w:val="7DA3C5F2"/>
    <w:rsid w:val="7E7E967B"/>
    <w:rsid w:val="7E98B424"/>
    <w:rsid w:val="7EC7653F"/>
    <w:rsid w:val="7EE0F5E0"/>
    <w:rsid w:val="7F4DCBB2"/>
    <w:rsid w:val="7FA7BA5B"/>
    <w:rsid w:val="7FB825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F5370B"/>
  <w15:docId w15:val="{BC09950F-6CF5-474F-BDC3-74993837C6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0532B"/>
    <w:pPr>
      <w:keepNext/>
      <w:keepLines/>
      <w:numPr>
        <w:numId w:val="3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uiPriority w:val="9"/>
    <w:unhideWhenUsed/>
    <w:qFormat/>
    <w:pPr>
      <w:keepNext/>
      <w:keepLines/>
      <w:numPr>
        <w:ilvl w:val="1"/>
        <w:numId w:val="31"/>
      </w:numPr>
      <w:spacing w:before="360" w:after="80"/>
      <w:outlineLvl w:val="1"/>
    </w:pPr>
    <w:rPr>
      <w:b/>
      <w:sz w:val="24"/>
      <w:szCs w:val="24"/>
    </w:rPr>
  </w:style>
  <w:style w:type="paragraph" w:styleId="Heading3">
    <w:name w:val="heading 3"/>
    <w:basedOn w:val="Normal"/>
    <w:next w:val="Normal"/>
    <w:uiPriority w:val="9"/>
    <w:unhideWhenUsed/>
    <w:qFormat/>
    <w:pPr>
      <w:keepNext/>
      <w:keepLines/>
      <w:numPr>
        <w:ilvl w:val="2"/>
        <w:numId w:val="31"/>
      </w:numPr>
      <w:spacing w:before="280" w:after="80"/>
      <w:outlineLvl w:val="2"/>
    </w:pPr>
    <w:rPr>
      <w:b/>
      <w:sz w:val="28"/>
      <w:szCs w:val="28"/>
    </w:rPr>
  </w:style>
  <w:style w:type="paragraph" w:styleId="Heading4">
    <w:name w:val="heading 4"/>
    <w:basedOn w:val="Normal"/>
    <w:next w:val="Normal"/>
    <w:unhideWhenUsed/>
    <w:qFormat/>
    <w:pPr>
      <w:keepNext/>
      <w:keepLines/>
      <w:numPr>
        <w:ilvl w:val="3"/>
        <w:numId w:val="31"/>
      </w:numPr>
      <w:spacing w:before="240" w:after="40"/>
      <w:outlineLvl w:val="3"/>
    </w:pPr>
    <w:rPr>
      <w:b/>
      <w:sz w:val="24"/>
      <w:szCs w:val="24"/>
    </w:rPr>
  </w:style>
  <w:style w:type="paragraph" w:styleId="Heading5">
    <w:name w:val="heading 5"/>
    <w:basedOn w:val="Normal"/>
    <w:next w:val="Normal"/>
    <w:uiPriority w:val="9"/>
    <w:semiHidden/>
    <w:unhideWhenUsed/>
    <w:qFormat/>
    <w:pPr>
      <w:keepNext/>
      <w:keepLines/>
      <w:numPr>
        <w:ilvl w:val="4"/>
        <w:numId w:val="31"/>
      </w:numPr>
      <w:spacing w:before="220" w:after="40"/>
      <w:outlineLvl w:val="4"/>
    </w:pPr>
    <w:rPr>
      <w:b/>
    </w:rPr>
  </w:style>
  <w:style w:type="paragraph" w:styleId="Heading6">
    <w:name w:val="heading 6"/>
    <w:basedOn w:val="Normal"/>
    <w:next w:val="Normal"/>
    <w:uiPriority w:val="9"/>
    <w:semiHidden/>
    <w:unhideWhenUsed/>
    <w:qFormat/>
    <w:pPr>
      <w:keepNext/>
      <w:keepLines/>
      <w:numPr>
        <w:ilvl w:val="5"/>
        <w:numId w:val="31"/>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8C436B"/>
    <w:pPr>
      <w:keepNext/>
      <w:keepLines/>
      <w:numPr>
        <w:ilvl w:val="6"/>
        <w:numId w:val="3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C436B"/>
    <w:pPr>
      <w:keepNext/>
      <w:keepLines/>
      <w:numPr>
        <w:ilvl w:val="7"/>
        <w:numId w:val="3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C436B"/>
    <w:pPr>
      <w:keepNext/>
      <w:keepLines/>
      <w:numPr>
        <w:ilvl w:val="8"/>
        <w:numId w:val="3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942A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0532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942A8"/>
    <w:pPr>
      <w:outlineLvl w:val="9"/>
    </w:pPr>
  </w:style>
  <w:style w:type="paragraph" w:styleId="TOC1">
    <w:name w:val="toc 1"/>
    <w:basedOn w:val="Normal"/>
    <w:next w:val="Normal"/>
    <w:autoRedefine/>
    <w:uiPriority w:val="39"/>
    <w:unhideWhenUsed/>
    <w:rsid w:val="005942A8"/>
    <w:pPr>
      <w:spacing w:after="100"/>
    </w:pPr>
  </w:style>
  <w:style w:type="character" w:styleId="Hyperlink">
    <w:name w:val="Hyperlink"/>
    <w:basedOn w:val="DefaultParagraphFont"/>
    <w:uiPriority w:val="99"/>
    <w:unhideWhenUsed/>
    <w:rsid w:val="005942A8"/>
    <w:rPr>
      <w:color w:val="0563C1" w:themeColor="hyperlink"/>
      <w:u w:val="single"/>
    </w:rPr>
  </w:style>
  <w:style w:type="character" w:customStyle="1" w:styleId="TitleChar">
    <w:name w:val="Title Char"/>
    <w:basedOn w:val="DefaultParagraphFont"/>
    <w:link w:val="Title"/>
    <w:uiPriority w:val="10"/>
    <w:rsid w:val="005942A8"/>
    <w:rPr>
      <w:rFonts w:asciiTheme="majorHAnsi" w:eastAsiaTheme="majorEastAsia" w:hAnsiTheme="majorHAnsi" w:cstheme="majorBidi"/>
      <w:spacing w:val="-10"/>
      <w:kern w:val="28"/>
      <w:sz w:val="56"/>
      <w:szCs w:val="56"/>
    </w:rPr>
  </w:style>
  <w:style w:type="paragraph" w:styleId="Bibliography">
    <w:name w:val="Bibliography"/>
    <w:basedOn w:val="Normal"/>
    <w:next w:val="Normal"/>
    <w:uiPriority w:val="37"/>
    <w:unhideWhenUsed/>
    <w:rsid w:val="007B7926"/>
  </w:style>
  <w:style w:type="character" w:styleId="SubtleEmphasis">
    <w:name w:val="Subtle Emphasis"/>
    <w:basedOn w:val="DefaultParagraphFont"/>
    <w:uiPriority w:val="19"/>
    <w:qFormat/>
    <w:rsid w:val="00E325BB"/>
    <w:rPr>
      <w:i/>
      <w:iCs/>
      <w:color w:val="404040" w:themeColor="text1" w:themeTint="BF"/>
    </w:rPr>
  </w:style>
  <w:style w:type="paragraph" w:styleId="BalloonText">
    <w:name w:val="Balloon Text"/>
    <w:basedOn w:val="Normal"/>
    <w:link w:val="BalloonTextChar"/>
    <w:uiPriority w:val="99"/>
    <w:semiHidden/>
    <w:unhideWhenUsed/>
    <w:rsid w:val="00B63F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3F04"/>
    <w:rPr>
      <w:rFonts w:ascii="Tahoma" w:hAnsi="Tahoma" w:cs="Tahoma"/>
      <w:sz w:val="16"/>
      <w:szCs w:val="16"/>
    </w:rPr>
  </w:style>
  <w:style w:type="paragraph" w:styleId="NoSpacing">
    <w:name w:val="No Spacing"/>
    <w:link w:val="NoSpacingChar"/>
    <w:uiPriority w:val="1"/>
    <w:qFormat/>
    <w:rsid w:val="00E907E2"/>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E907E2"/>
    <w:rPr>
      <w:rFonts w:eastAsiaTheme="minorEastAsia"/>
      <w:lang w:eastAsia="ja-JP"/>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286124"/>
    <w:pPr>
      <w:ind w:left="720"/>
      <w:contextualSpacing/>
    </w:pPr>
  </w:style>
  <w:style w:type="paragraph" w:styleId="NormalWeb">
    <w:name w:val="Normal (Web)"/>
    <w:basedOn w:val="Normal"/>
    <w:uiPriority w:val="99"/>
    <w:semiHidden/>
    <w:unhideWhenUsed/>
    <w:rsid w:val="003A7C9F"/>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401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1E17"/>
  </w:style>
  <w:style w:type="paragraph" w:styleId="Footer">
    <w:name w:val="footer"/>
    <w:basedOn w:val="Normal"/>
    <w:link w:val="FooterChar"/>
    <w:uiPriority w:val="99"/>
    <w:unhideWhenUsed/>
    <w:rsid w:val="00401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1E17"/>
  </w:style>
  <w:style w:type="paragraph" w:styleId="TOC2">
    <w:name w:val="toc 2"/>
    <w:basedOn w:val="Normal"/>
    <w:next w:val="Normal"/>
    <w:autoRedefine/>
    <w:uiPriority w:val="39"/>
    <w:unhideWhenUsed/>
    <w:rsid w:val="00671D98"/>
    <w:pPr>
      <w:tabs>
        <w:tab w:val="left" w:pos="1993"/>
        <w:tab w:val="right" w:pos="9350"/>
      </w:tabs>
      <w:spacing w:after="100"/>
      <w:ind w:left="1440"/>
    </w:pPr>
  </w:style>
  <w:style w:type="paragraph" w:styleId="TOC4">
    <w:name w:val="toc 4"/>
    <w:basedOn w:val="Normal"/>
    <w:next w:val="Normal"/>
    <w:autoRedefine/>
    <w:uiPriority w:val="39"/>
    <w:unhideWhenUsed/>
    <w:rsid w:val="0000078D"/>
    <w:pPr>
      <w:spacing w:after="100"/>
      <w:ind w:left="660"/>
    </w:pPr>
  </w:style>
  <w:style w:type="character" w:customStyle="1" w:styleId="Heading7Char">
    <w:name w:val="Heading 7 Char"/>
    <w:basedOn w:val="DefaultParagraphFont"/>
    <w:link w:val="Heading7"/>
    <w:uiPriority w:val="9"/>
    <w:semiHidden/>
    <w:rsid w:val="008C43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C436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C436B"/>
    <w:rPr>
      <w:rFonts w:asciiTheme="majorHAnsi" w:eastAsiaTheme="majorEastAsia" w:hAnsiTheme="majorHAnsi" w:cstheme="majorBidi"/>
      <w:i/>
      <w:iCs/>
      <w:color w:val="404040" w:themeColor="text1" w:themeTint="BF"/>
      <w:sz w:val="20"/>
      <w:szCs w:val="20"/>
    </w:rPr>
  </w:style>
  <w:style w:type="table" w:styleId="LightShading">
    <w:name w:val="Light Shading"/>
    <w:basedOn w:val="TableNormal"/>
    <w:uiPriority w:val="60"/>
    <w:rsid w:val="00983A28"/>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ableNormal"/>
    <w:uiPriority w:val="60"/>
    <w:rsid w:val="00983A28"/>
    <w:pPr>
      <w:spacing w:after="0" w:line="240" w:lineRule="auto"/>
    </w:pPr>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character" w:styleId="CommentReference">
    <w:name w:val="annotation reference"/>
    <w:basedOn w:val="DefaultParagraphFont"/>
    <w:uiPriority w:val="99"/>
    <w:semiHidden/>
    <w:unhideWhenUsed/>
    <w:rsid w:val="00EE791E"/>
    <w:rPr>
      <w:sz w:val="16"/>
      <w:szCs w:val="16"/>
    </w:rPr>
  </w:style>
  <w:style w:type="paragraph" w:styleId="CommentText">
    <w:name w:val="annotation text"/>
    <w:basedOn w:val="Normal"/>
    <w:link w:val="CommentTextChar"/>
    <w:uiPriority w:val="99"/>
    <w:semiHidden/>
    <w:unhideWhenUsed/>
    <w:rsid w:val="00EE791E"/>
    <w:pPr>
      <w:spacing w:line="240" w:lineRule="auto"/>
    </w:pPr>
    <w:rPr>
      <w:sz w:val="20"/>
      <w:szCs w:val="20"/>
    </w:rPr>
  </w:style>
  <w:style w:type="character" w:customStyle="1" w:styleId="CommentTextChar">
    <w:name w:val="Comment Text Char"/>
    <w:basedOn w:val="DefaultParagraphFont"/>
    <w:link w:val="CommentText"/>
    <w:uiPriority w:val="99"/>
    <w:semiHidden/>
    <w:rsid w:val="00EE791E"/>
    <w:rPr>
      <w:sz w:val="20"/>
      <w:szCs w:val="20"/>
    </w:rPr>
  </w:style>
  <w:style w:type="paragraph" w:styleId="CommentSubject">
    <w:name w:val="annotation subject"/>
    <w:basedOn w:val="CommentText"/>
    <w:next w:val="CommentText"/>
    <w:link w:val="CommentSubjectChar"/>
    <w:uiPriority w:val="99"/>
    <w:semiHidden/>
    <w:unhideWhenUsed/>
    <w:rsid w:val="00EE791E"/>
    <w:rPr>
      <w:b/>
      <w:bCs/>
    </w:rPr>
  </w:style>
  <w:style w:type="character" w:customStyle="1" w:styleId="CommentSubjectChar">
    <w:name w:val="Comment Subject Char"/>
    <w:basedOn w:val="CommentTextChar"/>
    <w:link w:val="CommentSubject"/>
    <w:uiPriority w:val="99"/>
    <w:semiHidden/>
    <w:rsid w:val="00EE791E"/>
    <w:rPr>
      <w:b/>
      <w:bCs/>
      <w:sz w:val="20"/>
      <w:szCs w:val="20"/>
    </w:rPr>
  </w:style>
  <w:style w:type="character" w:styleId="UnresolvedMention">
    <w:name w:val="Unresolved Mention"/>
    <w:basedOn w:val="DefaultParagraphFont"/>
    <w:uiPriority w:val="99"/>
    <w:semiHidden/>
    <w:unhideWhenUsed/>
    <w:rsid w:val="00F33AE7"/>
    <w:rPr>
      <w:color w:val="605E5C"/>
      <w:shd w:val="clear" w:color="auto" w:fill="E1DFDD"/>
    </w:rPr>
  </w:style>
  <w:style w:type="character" w:styleId="FollowedHyperlink">
    <w:name w:val="FollowedHyperlink"/>
    <w:basedOn w:val="DefaultParagraphFont"/>
    <w:uiPriority w:val="99"/>
    <w:semiHidden/>
    <w:unhideWhenUsed/>
    <w:rsid w:val="003468FA"/>
    <w:rPr>
      <w:color w:val="954F72" w:themeColor="followedHyperlink"/>
      <w:u w:val="single"/>
    </w:rPr>
  </w:style>
  <w:style w:type="paragraph" w:styleId="TOC3">
    <w:name w:val="toc 3"/>
    <w:basedOn w:val="Normal"/>
    <w:next w:val="Normal"/>
    <w:autoRedefine/>
    <w:uiPriority w:val="39"/>
    <w:unhideWhenUsed/>
    <w:rsid w:val="00B73726"/>
    <w:pPr>
      <w:spacing w:after="100"/>
      <w:ind w:left="440"/>
    </w:pPr>
  </w:style>
  <w:style w:type="paragraph" w:customStyle="1" w:styleId="paragraph">
    <w:name w:val="paragraph"/>
    <w:basedOn w:val="Normal"/>
    <w:rsid w:val="00A24C3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A24C38"/>
  </w:style>
  <w:style w:type="character" w:customStyle="1" w:styleId="eop">
    <w:name w:val="eop"/>
    <w:basedOn w:val="DefaultParagraphFont"/>
    <w:rsid w:val="00A24C38"/>
  </w:style>
  <w:style w:type="character" w:customStyle="1" w:styleId="tabchar">
    <w:name w:val="tabchar"/>
    <w:basedOn w:val="DefaultParagraphFont"/>
    <w:rsid w:val="00A24C38"/>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20235">
      <w:bodyDiv w:val="1"/>
      <w:marLeft w:val="0"/>
      <w:marRight w:val="0"/>
      <w:marTop w:val="0"/>
      <w:marBottom w:val="0"/>
      <w:divBdr>
        <w:top w:val="none" w:sz="0" w:space="0" w:color="auto"/>
        <w:left w:val="none" w:sz="0" w:space="0" w:color="auto"/>
        <w:bottom w:val="none" w:sz="0" w:space="0" w:color="auto"/>
        <w:right w:val="none" w:sz="0" w:space="0" w:color="auto"/>
      </w:divBdr>
    </w:div>
    <w:div w:id="69158856">
      <w:bodyDiv w:val="1"/>
      <w:marLeft w:val="0"/>
      <w:marRight w:val="0"/>
      <w:marTop w:val="0"/>
      <w:marBottom w:val="0"/>
      <w:divBdr>
        <w:top w:val="none" w:sz="0" w:space="0" w:color="auto"/>
        <w:left w:val="none" w:sz="0" w:space="0" w:color="auto"/>
        <w:bottom w:val="none" w:sz="0" w:space="0" w:color="auto"/>
        <w:right w:val="none" w:sz="0" w:space="0" w:color="auto"/>
      </w:divBdr>
    </w:div>
    <w:div w:id="77751174">
      <w:bodyDiv w:val="1"/>
      <w:marLeft w:val="0"/>
      <w:marRight w:val="0"/>
      <w:marTop w:val="0"/>
      <w:marBottom w:val="0"/>
      <w:divBdr>
        <w:top w:val="none" w:sz="0" w:space="0" w:color="auto"/>
        <w:left w:val="none" w:sz="0" w:space="0" w:color="auto"/>
        <w:bottom w:val="none" w:sz="0" w:space="0" w:color="auto"/>
        <w:right w:val="none" w:sz="0" w:space="0" w:color="auto"/>
      </w:divBdr>
    </w:div>
    <w:div w:id="99375175">
      <w:bodyDiv w:val="1"/>
      <w:marLeft w:val="0"/>
      <w:marRight w:val="0"/>
      <w:marTop w:val="0"/>
      <w:marBottom w:val="0"/>
      <w:divBdr>
        <w:top w:val="none" w:sz="0" w:space="0" w:color="auto"/>
        <w:left w:val="none" w:sz="0" w:space="0" w:color="auto"/>
        <w:bottom w:val="none" w:sz="0" w:space="0" w:color="auto"/>
        <w:right w:val="none" w:sz="0" w:space="0" w:color="auto"/>
      </w:divBdr>
    </w:div>
    <w:div w:id="223489500">
      <w:bodyDiv w:val="1"/>
      <w:marLeft w:val="0"/>
      <w:marRight w:val="0"/>
      <w:marTop w:val="0"/>
      <w:marBottom w:val="0"/>
      <w:divBdr>
        <w:top w:val="none" w:sz="0" w:space="0" w:color="auto"/>
        <w:left w:val="none" w:sz="0" w:space="0" w:color="auto"/>
        <w:bottom w:val="none" w:sz="0" w:space="0" w:color="auto"/>
        <w:right w:val="none" w:sz="0" w:space="0" w:color="auto"/>
      </w:divBdr>
    </w:div>
    <w:div w:id="227695558">
      <w:bodyDiv w:val="1"/>
      <w:marLeft w:val="0"/>
      <w:marRight w:val="0"/>
      <w:marTop w:val="0"/>
      <w:marBottom w:val="0"/>
      <w:divBdr>
        <w:top w:val="none" w:sz="0" w:space="0" w:color="auto"/>
        <w:left w:val="none" w:sz="0" w:space="0" w:color="auto"/>
        <w:bottom w:val="none" w:sz="0" w:space="0" w:color="auto"/>
        <w:right w:val="none" w:sz="0" w:space="0" w:color="auto"/>
      </w:divBdr>
    </w:div>
    <w:div w:id="313534379">
      <w:bodyDiv w:val="1"/>
      <w:marLeft w:val="0"/>
      <w:marRight w:val="0"/>
      <w:marTop w:val="0"/>
      <w:marBottom w:val="0"/>
      <w:divBdr>
        <w:top w:val="none" w:sz="0" w:space="0" w:color="auto"/>
        <w:left w:val="none" w:sz="0" w:space="0" w:color="auto"/>
        <w:bottom w:val="none" w:sz="0" w:space="0" w:color="auto"/>
        <w:right w:val="none" w:sz="0" w:space="0" w:color="auto"/>
      </w:divBdr>
    </w:div>
    <w:div w:id="324477756">
      <w:bodyDiv w:val="1"/>
      <w:marLeft w:val="0"/>
      <w:marRight w:val="0"/>
      <w:marTop w:val="0"/>
      <w:marBottom w:val="0"/>
      <w:divBdr>
        <w:top w:val="none" w:sz="0" w:space="0" w:color="auto"/>
        <w:left w:val="none" w:sz="0" w:space="0" w:color="auto"/>
        <w:bottom w:val="none" w:sz="0" w:space="0" w:color="auto"/>
        <w:right w:val="none" w:sz="0" w:space="0" w:color="auto"/>
      </w:divBdr>
      <w:divsChild>
        <w:div w:id="665128769">
          <w:marLeft w:val="0"/>
          <w:marRight w:val="0"/>
          <w:marTop w:val="0"/>
          <w:marBottom w:val="160"/>
          <w:divBdr>
            <w:top w:val="none" w:sz="0" w:space="0" w:color="auto"/>
            <w:left w:val="none" w:sz="0" w:space="0" w:color="auto"/>
            <w:bottom w:val="none" w:sz="0" w:space="0" w:color="auto"/>
            <w:right w:val="none" w:sz="0" w:space="0" w:color="auto"/>
          </w:divBdr>
        </w:div>
        <w:div w:id="1436438752">
          <w:marLeft w:val="0"/>
          <w:marRight w:val="0"/>
          <w:marTop w:val="0"/>
          <w:marBottom w:val="160"/>
          <w:divBdr>
            <w:top w:val="none" w:sz="0" w:space="0" w:color="auto"/>
            <w:left w:val="none" w:sz="0" w:space="0" w:color="auto"/>
            <w:bottom w:val="none" w:sz="0" w:space="0" w:color="auto"/>
            <w:right w:val="none" w:sz="0" w:space="0" w:color="auto"/>
          </w:divBdr>
        </w:div>
        <w:div w:id="28847831">
          <w:marLeft w:val="0"/>
          <w:marRight w:val="0"/>
          <w:marTop w:val="0"/>
          <w:marBottom w:val="160"/>
          <w:divBdr>
            <w:top w:val="none" w:sz="0" w:space="0" w:color="auto"/>
            <w:left w:val="none" w:sz="0" w:space="0" w:color="auto"/>
            <w:bottom w:val="none" w:sz="0" w:space="0" w:color="auto"/>
            <w:right w:val="none" w:sz="0" w:space="0" w:color="auto"/>
          </w:divBdr>
        </w:div>
        <w:div w:id="1299799481">
          <w:marLeft w:val="0"/>
          <w:marRight w:val="0"/>
          <w:marTop w:val="0"/>
          <w:marBottom w:val="160"/>
          <w:divBdr>
            <w:top w:val="none" w:sz="0" w:space="0" w:color="auto"/>
            <w:left w:val="none" w:sz="0" w:space="0" w:color="auto"/>
            <w:bottom w:val="none" w:sz="0" w:space="0" w:color="auto"/>
            <w:right w:val="none" w:sz="0" w:space="0" w:color="auto"/>
          </w:divBdr>
        </w:div>
      </w:divsChild>
    </w:div>
    <w:div w:id="352656871">
      <w:bodyDiv w:val="1"/>
      <w:marLeft w:val="0"/>
      <w:marRight w:val="0"/>
      <w:marTop w:val="0"/>
      <w:marBottom w:val="0"/>
      <w:divBdr>
        <w:top w:val="none" w:sz="0" w:space="0" w:color="auto"/>
        <w:left w:val="none" w:sz="0" w:space="0" w:color="auto"/>
        <w:bottom w:val="none" w:sz="0" w:space="0" w:color="auto"/>
        <w:right w:val="none" w:sz="0" w:space="0" w:color="auto"/>
      </w:divBdr>
    </w:div>
    <w:div w:id="353767690">
      <w:bodyDiv w:val="1"/>
      <w:marLeft w:val="0"/>
      <w:marRight w:val="0"/>
      <w:marTop w:val="0"/>
      <w:marBottom w:val="0"/>
      <w:divBdr>
        <w:top w:val="none" w:sz="0" w:space="0" w:color="auto"/>
        <w:left w:val="none" w:sz="0" w:space="0" w:color="auto"/>
        <w:bottom w:val="none" w:sz="0" w:space="0" w:color="auto"/>
        <w:right w:val="none" w:sz="0" w:space="0" w:color="auto"/>
      </w:divBdr>
    </w:div>
    <w:div w:id="358899165">
      <w:bodyDiv w:val="1"/>
      <w:marLeft w:val="0"/>
      <w:marRight w:val="0"/>
      <w:marTop w:val="0"/>
      <w:marBottom w:val="0"/>
      <w:divBdr>
        <w:top w:val="none" w:sz="0" w:space="0" w:color="auto"/>
        <w:left w:val="none" w:sz="0" w:space="0" w:color="auto"/>
        <w:bottom w:val="none" w:sz="0" w:space="0" w:color="auto"/>
        <w:right w:val="none" w:sz="0" w:space="0" w:color="auto"/>
      </w:divBdr>
    </w:div>
    <w:div w:id="409082245">
      <w:bodyDiv w:val="1"/>
      <w:marLeft w:val="0"/>
      <w:marRight w:val="0"/>
      <w:marTop w:val="0"/>
      <w:marBottom w:val="0"/>
      <w:divBdr>
        <w:top w:val="none" w:sz="0" w:space="0" w:color="auto"/>
        <w:left w:val="none" w:sz="0" w:space="0" w:color="auto"/>
        <w:bottom w:val="none" w:sz="0" w:space="0" w:color="auto"/>
        <w:right w:val="none" w:sz="0" w:space="0" w:color="auto"/>
      </w:divBdr>
    </w:div>
    <w:div w:id="553083705">
      <w:bodyDiv w:val="1"/>
      <w:marLeft w:val="0"/>
      <w:marRight w:val="0"/>
      <w:marTop w:val="0"/>
      <w:marBottom w:val="0"/>
      <w:divBdr>
        <w:top w:val="none" w:sz="0" w:space="0" w:color="auto"/>
        <w:left w:val="none" w:sz="0" w:space="0" w:color="auto"/>
        <w:bottom w:val="none" w:sz="0" w:space="0" w:color="auto"/>
        <w:right w:val="none" w:sz="0" w:space="0" w:color="auto"/>
      </w:divBdr>
    </w:div>
    <w:div w:id="577908855">
      <w:bodyDiv w:val="1"/>
      <w:marLeft w:val="0"/>
      <w:marRight w:val="0"/>
      <w:marTop w:val="0"/>
      <w:marBottom w:val="0"/>
      <w:divBdr>
        <w:top w:val="none" w:sz="0" w:space="0" w:color="auto"/>
        <w:left w:val="none" w:sz="0" w:space="0" w:color="auto"/>
        <w:bottom w:val="none" w:sz="0" w:space="0" w:color="auto"/>
        <w:right w:val="none" w:sz="0" w:space="0" w:color="auto"/>
      </w:divBdr>
    </w:div>
    <w:div w:id="593442774">
      <w:bodyDiv w:val="1"/>
      <w:marLeft w:val="0"/>
      <w:marRight w:val="0"/>
      <w:marTop w:val="0"/>
      <w:marBottom w:val="0"/>
      <w:divBdr>
        <w:top w:val="none" w:sz="0" w:space="0" w:color="auto"/>
        <w:left w:val="none" w:sz="0" w:space="0" w:color="auto"/>
        <w:bottom w:val="none" w:sz="0" w:space="0" w:color="auto"/>
        <w:right w:val="none" w:sz="0" w:space="0" w:color="auto"/>
      </w:divBdr>
      <w:divsChild>
        <w:div w:id="593588452">
          <w:marLeft w:val="446"/>
          <w:marRight w:val="0"/>
          <w:marTop w:val="0"/>
          <w:marBottom w:val="160"/>
          <w:divBdr>
            <w:top w:val="none" w:sz="0" w:space="0" w:color="auto"/>
            <w:left w:val="none" w:sz="0" w:space="0" w:color="auto"/>
            <w:bottom w:val="none" w:sz="0" w:space="0" w:color="auto"/>
            <w:right w:val="none" w:sz="0" w:space="0" w:color="auto"/>
          </w:divBdr>
        </w:div>
        <w:div w:id="1308123607">
          <w:marLeft w:val="446"/>
          <w:marRight w:val="0"/>
          <w:marTop w:val="0"/>
          <w:marBottom w:val="160"/>
          <w:divBdr>
            <w:top w:val="none" w:sz="0" w:space="0" w:color="auto"/>
            <w:left w:val="none" w:sz="0" w:space="0" w:color="auto"/>
            <w:bottom w:val="none" w:sz="0" w:space="0" w:color="auto"/>
            <w:right w:val="none" w:sz="0" w:space="0" w:color="auto"/>
          </w:divBdr>
        </w:div>
        <w:div w:id="237833634">
          <w:marLeft w:val="446"/>
          <w:marRight w:val="0"/>
          <w:marTop w:val="0"/>
          <w:marBottom w:val="160"/>
          <w:divBdr>
            <w:top w:val="none" w:sz="0" w:space="0" w:color="auto"/>
            <w:left w:val="none" w:sz="0" w:space="0" w:color="auto"/>
            <w:bottom w:val="none" w:sz="0" w:space="0" w:color="auto"/>
            <w:right w:val="none" w:sz="0" w:space="0" w:color="auto"/>
          </w:divBdr>
        </w:div>
        <w:div w:id="139201655">
          <w:marLeft w:val="446"/>
          <w:marRight w:val="0"/>
          <w:marTop w:val="0"/>
          <w:marBottom w:val="160"/>
          <w:divBdr>
            <w:top w:val="none" w:sz="0" w:space="0" w:color="auto"/>
            <w:left w:val="none" w:sz="0" w:space="0" w:color="auto"/>
            <w:bottom w:val="none" w:sz="0" w:space="0" w:color="auto"/>
            <w:right w:val="none" w:sz="0" w:space="0" w:color="auto"/>
          </w:divBdr>
        </w:div>
        <w:div w:id="1549493129">
          <w:marLeft w:val="446"/>
          <w:marRight w:val="0"/>
          <w:marTop w:val="0"/>
          <w:marBottom w:val="160"/>
          <w:divBdr>
            <w:top w:val="none" w:sz="0" w:space="0" w:color="auto"/>
            <w:left w:val="none" w:sz="0" w:space="0" w:color="auto"/>
            <w:bottom w:val="none" w:sz="0" w:space="0" w:color="auto"/>
            <w:right w:val="none" w:sz="0" w:space="0" w:color="auto"/>
          </w:divBdr>
        </w:div>
      </w:divsChild>
    </w:div>
    <w:div w:id="643852212">
      <w:bodyDiv w:val="1"/>
      <w:marLeft w:val="0"/>
      <w:marRight w:val="0"/>
      <w:marTop w:val="0"/>
      <w:marBottom w:val="0"/>
      <w:divBdr>
        <w:top w:val="none" w:sz="0" w:space="0" w:color="auto"/>
        <w:left w:val="none" w:sz="0" w:space="0" w:color="auto"/>
        <w:bottom w:val="none" w:sz="0" w:space="0" w:color="auto"/>
        <w:right w:val="none" w:sz="0" w:space="0" w:color="auto"/>
      </w:divBdr>
    </w:div>
    <w:div w:id="687678871">
      <w:bodyDiv w:val="1"/>
      <w:marLeft w:val="0"/>
      <w:marRight w:val="0"/>
      <w:marTop w:val="0"/>
      <w:marBottom w:val="0"/>
      <w:divBdr>
        <w:top w:val="none" w:sz="0" w:space="0" w:color="auto"/>
        <w:left w:val="none" w:sz="0" w:space="0" w:color="auto"/>
        <w:bottom w:val="none" w:sz="0" w:space="0" w:color="auto"/>
        <w:right w:val="none" w:sz="0" w:space="0" w:color="auto"/>
      </w:divBdr>
    </w:div>
    <w:div w:id="695428056">
      <w:bodyDiv w:val="1"/>
      <w:marLeft w:val="0"/>
      <w:marRight w:val="0"/>
      <w:marTop w:val="0"/>
      <w:marBottom w:val="0"/>
      <w:divBdr>
        <w:top w:val="none" w:sz="0" w:space="0" w:color="auto"/>
        <w:left w:val="none" w:sz="0" w:space="0" w:color="auto"/>
        <w:bottom w:val="none" w:sz="0" w:space="0" w:color="auto"/>
        <w:right w:val="none" w:sz="0" w:space="0" w:color="auto"/>
      </w:divBdr>
    </w:div>
    <w:div w:id="860777306">
      <w:bodyDiv w:val="1"/>
      <w:marLeft w:val="0"/>
      <w:marRight w:val="0"/>
      <w:marTop w:val="0"/>
      <w:marBottom w:val="0"/>
      <w:divBdr>
        <w:top w:val="none" w:sz="0" w:space="0" w:color="auto"/>
        <w:left w:val="none" w:sz="0" w:space="0" w:color="auto"/>
        <w:bottom w:val="none" w:sz="0" w:space="0" w:color="auto"/>
        <w:right w:val="none" w:sz="0" w:space="0" w:color="auto"/>
      </w:divBdr>
      <w:divsChild>
        <w:div w:id="800928498">
          <w:marLeft w:val="0"/>
          <w:marRight w:val="0"/>
          <w:marTop w:val="0"/>
          <w:marBottom w:val="160"/>
          <w:divBdr>
            <w:top w:val="none" w:sz="0" w:space="0" w:color="auto"/>
            <w:left w:val="none" w:sz="0" w:space="0" w:color="auto"/>
            <w:bottom w:val="none" w:sz="0" w:space="0" w:color="auto"/>
            <w:right w:val="none" w:sz="0" w:space="0" w:color="auto"/>
          </w:divBdr>
        </w:div>
        <w:div w:id="833838673">
          <w:marLeft w:val="0"/>
          <w:marRight w:val="0"/>
          <w:marTop w:val="0"/>
          <w:marBottom w:val="160"/>
          <w:divBdr>
            <w:top w:val="none" w:sz="0" w:space="0" w:color="auto"/>
            <w:left w:val="none" w:sz="0" w:space="0" w:color="auto"/>
            <w:bottom w:val="none" w:sz="0" w:space="0" w:color="auto"/>
            <w:right w:val="none" w:sz="0" w:space="0" w:color="auto"/>
          </w:divBdr>
        </w:div>
        <w:div w:id="1620069963">
          <w:marLeft w:val="0"/>
          <w:marRight w:val="0"/>
          <w:marTop w:val="0"/>
          <w:marBottom w:val="160"/>
          <w:divBdr>
            <w:top w:val="none" w:sz="0" w:space="0" w:color="auto"/>
            <w:left w:val="none" w:sz="0" w:space="0" w:color="auto"/>
            <w:bottom w:val="none" w:sz="0" w:space="0" w:color="auto"/>
            <w:right w:val="none" w:sz="0" w:space="0" w:color="auto"/>
          </w:divBdr>
        </w:div>
        <w:div w:id="223376860">
          <w:marLeft w:val="0"/>
          <w:marRight w:val="0"/>
          <w:marTop w:val="0"/>
          <w:marBottom w:val="160"/>
          <w:divBdr>
            <w:top w:val="none" w:sz="0" w:space="0" w:color="auto"/>
            <w:left w:val="none" w:sz="0" w:space="0" w:color="auto"/>
            <w:bottom w:val="none" w:sz="0" w:space="0" w:color="auto"/>
            <w:right w:val="none" w:sz="0" w:space="0" w:color="auto"/>
          </w:divBdr>
        </w:div>
        <w:div w:id="143398371">
          <w:marLeft w:val="0"/>
          <w:marRight w:val="0"/>
          <w:marTop w:val="0"/>
          <w:marBottom w:val="160"/>
          <w:divBdr>
            <w:top w:val="none" w:sz="0" w:space="0" w:color="auto"/>
            <w:left w:val="none" w:sz="0" w:space="0" w:color="auto"/>
            <w:bottom w:val="none" w:sz="0" w:space="0" w:color="auto"/>
            <w:right w:val="none" w:sz="0" w:space="0" w:color="auto"/>
          </w:divBdr>
        </w:div>
        <w:div w:id="1451127844">
          <w:marLeft w:val="0"/>
          <w:marRight w:val="0"/>
          <w:marTop w:val="0"/>
          <w:marBottom w:val="160"/>
          <w:divBdr>
            <w:top w:val="none" w:sz="0" w:space="0" w:color="auto"/>
            <w:left w:val="none" w:sz="0" w:space="0" w:color="auto"/>
            <w:bottom w:val="none" w:sz="0" w:space="0" w:color="auto"/>
            <w:right w:val="none" w:sz="0" w:space="0" w:color="auto"/>
          </w:divBdr>
        </w:div>
      </w:divsChild>
    </w:div>
    <w:div w:id="1067144309">
      <w:bodyDiv w:val="1"/>
      <w:marLeft w:val="0"/>
      <w:marRight w:val="0"/>
      <w:marTop w:val="0"/>
      <w:marBottom w:val="0"/>
      <w:divBdr>
        <w:top w:val="none" w:sz="0" w:space="0" w:color="auto"/>
        <w:left w:val="none" w:sz="0" w:space="0" w:color="auto"/>
        <w:bottom w:val="none" w:sz="0" w:space="0" w:color="auto"/>
        <w:right w:val="none" w:sz="0" w:space="0" w:color="auto"/>
      </w:divBdr>
    </w:div>
    <w:div w:id="1115633165">
      <w:bodyDiv w:val="1"/>
      <w:marLeft w:val="0"/>
      <w:marRight w:val="0"/>
      <w:marTop w:val="0"/>
      <w:marBottom w:val="0"/>
      <w:divBdr>
        <w:top w:val="none" w:sz="0" w:space="0" w:color="auto"/>
        <w:left w:val="none" w:sz="0" w:space="0" w:color="auto"/>
        <w:bottom w:val="none" w:sz="0" w:space="0" w:color="auto"/>
        <w:right w:val="none" w:sz="0" w:space="0" w:color="auto"/>
      </w:divBdr>
    </w:div>
    <w:div w:id="1117409145">
      <w:bodyDiv w:val="1"/>
      <w:marLeft w:val="0"/>
      <w:marRight w:val="0"/>
      <w:marTop w:val="0"/>
      <w:marBottom w:val="0"/>
      <w:divBdr>
        <w:top w:val="none" w:sz="0" w:space="0" w:color="auto"/>
        <w:left w:val="none" w:sz="0" w:space="0" w:color="auto"/>
        <w:bottom w:val="none" w:sz="0" w:space="0" w:color="auto"/>
        <w:right w:val="none" w:sz="0" w:space="0" w:color="auto"/>
      </w:divBdr>
    </w:div>
    <w:div w:id="1152141815">
      <w:bodyDiv w:val="1"/>
      <w:marLeft w:val="0"/>
      <w:marRight w:val="0"/>
      <w:marTop w:val="0"/>
      <w:marBottom w:val="0"/>
      <w:divBdr>
        <w:top w:val="none" w:sz="0" w:space="0" w:color="auto"/>
        <w:left w:val="none" w:sz="0" w:space="0" w:color="auto"/>
        <w:bottom w:val="none" w:sz="0" w:space="0" w:color="auto"/>
        <w:right w:val="none" w:sz="0" w:space="0" w:color="auto"/>
      </w:divBdr>
      <w:divsChild>
        <w:div w:id="187912170">
          <w:marLeft w:val="0"/>
          <w:marRight w:val="0"/>
          <w:marTop w:val="0"/>
          <w:marBottom w:val="160"/>
          <w:divBdr>
            <w:top w:val="none" w:sz="0" w:space="0" w:color="auto"/>
            <w:left w:val="none" w:sz="0" w:space="0" w:color="auto"/>
            <w:bottom w:val="none" w:sz="0" w:space="0" w:color="auto"/>
            <w:right w:val="none" w:sz="0" w:space="0" w:color="auto"/>
          </w:divBdr>
        </w:div>
        <w:div w:id="1061438320">
          <w:marLeft w:val="979"/>
          <w:marRight w:val="0"/>
          <w:marTop w:val="0"/>
          <w:marBottom w:val="160"/>
          <w:divBdr>
            <w:top w:val="none" w:sz="0" w:space="0" w:color="auto"/>
            <w:left w:val="none" w:sz="0" w:space="0" w:color="auto"/>
            <w:bottom w:val="none" w:sz="0" w:space="0" w:color="auto"/>
            <w:right w:val="none" w:sz="0" w:space="0" w:color="auto"/>
          </w:divBdr>
        </w:div>
        <w:div w:id="1694839972">
          <w:marLeft w:val="979"/>
          <w:marRight w:val="0"/>
          <w:marTop w:val="0"/>
          <w:marBottom w:val="160"/>
          <w:divBdr>
            <w:top w:val="none" w:sz="0" w:space="0" w:color="auto"/>
            <w:left w:val="none" w:sz="0" w:space="0" w:color="auto"/>
            <w:bottom w:val="none" w:sz="0" w:space="0" w:color="auto"/>
            <w:right w:val="none" w:sz="0" w:space="0" w:color="auto"/>
          </w:divBdr>
        </w:div>
        <w:div w:id="528110067">
          <w:marLeft w:val="979"/>
          <w:marRight w:val="0"/>
          <w:marTop w:val="0"/>
          <w:marBottom w:val="160"/>
          <w:divBdr>
            <w:top w:val="none" w:sz="0" w:space="0" w:color="auto"/>
            <w:left w:val="none" w:sz="0" w:space="0" w:color="auto"/>
            <w:bottom w:val="none" w:sz="0" w:space="0" w:color="auto"/>
            <w:right w:val="none" w:sz="0" w:space="0" w:color="auto"/>
          </w:divBdr>
        </w:div>
        <w:div w:id="566186941">
          <w:marLeft w:val="979"/>
          <w:marRight w:val="0"/>
          <w:marTop w:val="0"/>
          <w:marBottom w:val="160"/>
          <w:divBdr>
            <w:top w:val="none" w:sz="0" w:space="0" w:color="auto"/>
            <w:left w:val="none" w:sz="0" w:space="0" w:color="auto"/>
            <w:bottom w:val="none" w:sz="0" w:space="0" w:color="auto"/>
            <w:right w:val="none" w:sz="0" w:space="0" w:color="auto"/>
          </w:divBdr>
        </w:div>
        <w:div w:id="1578436587">
          <w:marLeft w:val="979"/>
          <w:marRight w:val="0"/>
          <w:marTop w:val="0"/>
          <w:marBottom w:val="160"/>
          <w:divBdr>
            <w:top w:val="none" w:sz="0" w:space="0" w:color="auto"/>
            <w:left w:val="none" w:sz="0" w:space="0" w:color="auto"/>
            <w:bottom w:val="none" w:sz="0" w:space="0" w:color="auto"/>
            <w:right w:val="none" w:sz="0" w:space="0" w:color="auto"/>
          </w:divBdr>
        </w:div>
        <w:div w:id="1749232053">
          <w:marLeft w:val="979"/>
          <w:marRight w:val="0"/>
          <w:marTop w:val="0"/>
          <w:marBottom w:val="160"/>
          <w:divBdr>
            <w:top w:val="none" w:sz="0" w:space="0" w:color="auto"/>
            <w:left w:val="none" w:sz="0" w:space="0" w:color="auto"/>
            <w:bottom w:val="none" w:sz="0" w:space="0" w:color="auto"/>
            <w:right w:val="none" w:sz="0" w:space="0" w:color="auto"/>
          </w:divBdr>
        </w:div>
        <w:div w:id="1034114239">
          <w:marLeft w:val="979"/>
          <w:marRight w:val="0"/>
          <w:marTop w:val="0"/>
          <w:marBottom w:val="160"/>
          <w:divBdr>
            <w:top w:val="none" w:sz="0" w:space="0" w:color="auto"/>
            <w:left w:val="none" w:sz="0" w:space="0" w:color="auto"/>
            <w:bottom w:val="none" w:sz="0" w:space="0" w:color="auto"/>
            <w:right w:val="none" w:sz="0" w:space="0" w:color="auto"/>
          </w:divBdr>
        </w:div>
      </w:divsChild>
    </w:div>
    <w:div w:id="1233277638">
      <w:bodyDiv w:val="1"/>
      <w:marLeft w:val="0"/>
      <w:marRight w:val="0"/>
      <w:marTop w:val="0"/>
      <w:marBottom w:val="0"/>
      <w:divBdr>
        <w:top w:val="none" w:sz="0" w:space="0" w:color="auto"/>
        <w:left w:val="none" w:sz="0" w:space="0" w:color="auto"/>
        <w:bottom w:val="none" w:sz="0" w:space="0" w:color="auto"/>
        <w:right w:val="none" w:sz="0" w:space="0" w:color="auto"/>
      </w:divBdr>
    </w:div>
    <w:div w:id="1352998918">
      <w:bodyDiv w:val="1"/>
      <w:marLeft w:val="0"/>
      <w:marRight w:val="0"/>
      <w:marTop w:val="0"/>
      <w:marBottom w:val="0"/>
      <w:divBdr>
        <w:top w:val="none" w:sz="0" w:space="0" w:color="auto"/>
        <w:left w:val="none" w:sz="0" w:space="0" w:color="auto"/>
        <w:bottom w:val="none" w:sz="0" w:space="0" w:color="auto"/>
        <w:right w:val="none" w:sz="0" w:space="0" w:color="auto"/>
      </w:divBdr>
      <w:divsChild>
        <w:div w:id="1088504500">
          <w:marLeft w:val="547"/>
          <w:marRight w:val="0"/>
          <w:marTop w:val="0"/>
          <w:marBottom w:val="160"/>
          <w:divBdr>
            <w:top w:val="none" w:sz="0" w:space="0" w:color="auto"/>
            <w:left w:val="none" w:sz="0" w:space="0" w:color="auto"/>
            <w:bottom w:val="none" w:sz="0" w:space="0" w:color="auto"/>
            <w:right w:val="none" w:sz="0" w:space="0" w:color="auto"/>
          </w:divBdr>
        </w:div>
        <w:div w:id="1408649030">
          <w:marLeft w:val="547"/>
          <w:marRight w:val="0"/>
          <w:marTop w:val="0"/>
          <w:marBottom w:val="160"/>
          <w:divBdr>
            <w:top w:val="none" w:sz="0" w:space="0" w:color="auto"/>
            <w:left w:val="none" w:sz="0" w:space="0" w:color="auto"/>
            <w:bottom w:val="none" w:sz="0" w:space="0" w:color="auto"/>
            <w:right w:val="none" w:sz="0" w:space="0" w:color="auto"/>
          </w:divBdr>
        </w:div>
        <w:div w:id="63528146">
          <w:marLeft w:val="547"/>
          <w:marRight w:val="0"/>
          <w:marTop w:val="0"/>
          <w:marBottom w:val="160"/>
          <w:divBdr>
            <w:top w:val="none" w:sz="0" w:space="0" w:color="auto"/>
            <w:left w:val="none" w:sz="0" w:space="0" w:color="auto"/>
            <w:bottom w:val="none" w:sz="0" w:space="0" w:color="auto"/>
            <w:right w:val="none" w:sz="0" w:space="0" w:color="auto"/>
          </w:divBdr>
        </w:div>
        <w:div w:id="74790103">
          <w:marLeft w:val="547"/>
          <w:marRight w:val="0"/>
          <w:marTop w:val="0"/>
          <w:marBottom w:val="160"/>
          <w:divBdr>
            <w:top w:val="none" w:sz="0" w:space="0" w:color="auto"/>
            <w:left w:val="none" w:sz="0" w:space="0" w:color="auto"/>
            <w:bottom w:val="none" w:sz="0" w:space="0" w:color="auto"/>
            <w:right w:val="none" w:sz="0" w:space="0" w:color="auto"/>
          </w:divBdr>
        </w:div>
        <w:div w:id="103620128">
          <w:marLeft w:val="547"/>
          <w:marRight w:val="0"/>
          <w:marTop w:val="0"/>
          <w:marBottom w:val="160"/>
          <w:divBdr>
            <w:top w:val="none" w:sz="0" w:space="0" w:color="auto"/>
            <w:left w:val="none" w:sz="0" w:space="0" w:color="auto"/>
            <w:bottom w:val="none" w:sz="0" w:space="0" w:color="auto"/>
            <w:right w:val="none" w:sz="0" w:space="0" w:color="auto"/>
          </w:divBdr>
        </w:div>
        <w:div w:id="1580141771">
          <w:marLeft w:val="547"/>
          <w:marRight w:val="0"/>
          <w:marTop w:val="0"/>
          <w:marBottom w:val="160"/>
          <w:divBdr>
            <w:top w:val="none" w:sz="0" w:space="0" w:color="auto"/>
            <w:left w:val="none" w:sz="0" w:space="0" w:color="auto"/>
            <w:bottom w:val="none" w:sz="0" w:space="0" w:color="auto"/>
            <w:right w:val="none" w:sz="0" w:space="0" w:color="auto"/>
          </w:divBdr>
        </w:div>
        <w:div w:id="650136853">
          <w:marLeft w:val="547"/>
          <w:marRight w:val="0"/>
          <w:marTop w:val="0"/>
          <w:marBottom w:val="160"/>
          <w:divBdr>
            <w:top w:val="none" w:sz="0" w:space="0" w:color="auto"/>
            <w:left w:val="none" w:sz="0" w:space="0" w:color="auto"/>
            <w:bottom w:val="none" w:sz="0" w:space="0" w:color="auto"/>
            <w:right w:val="none" w:sz="0" w:space="0" w:color="auto"/>
          </w:divBdr>
        </w:div>
      </w:divsChild>
    </w:div>
    <w:div w:id="1435898053">
      <w:bodyDiv w:val="1"/>
      <w:marLeft w:val="0"/>
      <w:marRight w:val="0"/>
      <w:marTop w:val="0"/>
      <w:marBottom w:val="0"/>
      <w:divBdr>
        <w:top w:val="none" w:sz="0" w:space="0" w:color="auto"/>
        <w:left w:val="none" w:sz="0" w:space="0" w:color="auto"/>
        <w:bottom w:val="none" w:sz="0" w:space="0" w:color="auto"/>
        <w:right w:val="none" w:sz="0" w:space="0" w:color="auto"/>
      </w:divBdr>
      <w:divsChild>
        <w:div w:id="684282778">
          <w:marLeft w:val="360"/>
          <w:marRight w:val="0"/>
          <w:marTop w:val="0"/>
          <w:marBottom w:val="0"/>
          <w:divBdr>
            <w:top w:val="none" w:sz="0" w:space="0" w:color="auto"/>
            <w:left w:val="none" w:sz="0" w:space="0" w:color="auto"/>
            <w:bottom w:val="none" w:sz="0" w:space="0" w:color="auto"/>
            <w:right w:val="none" w:sz="0" w:space="0" w:color="auto"/>
          </w:divBdr>
        </w:div>
        <w:div w:id="789401261">
          <w:marLeft w:val="360"/>
          <w:marRight w:val="0"/>
          <w:marTop w:val="0"/>
          <w:marBottom w:val="0"/>
          <w:divBdr>
            <w:top w:val="none" w:sz="0" w:space="0" w:color="auto"/>
            <w:left w:val="none" w:sz="0" w:space="0" w:color="auto"/>
            <w:bottom w:val="none" w:sz="0" w:space="0" w:color="auto"/>
            <w:right w:val="none" w:sz="0" w:space="0" w:color="auto"/>
          </w:divBdr>
        </w:div>
        <w:div w:id="1794788521">
          <w:marLeft w:val="360"/>
          <w:marRight w:val="0"/>
          <w:marTop w:val="0"/>
          <w:marBottom w:val="0"/>
          <w:divBdr>
            <w:top w:val="none" w:sz="0" w:space="0" w:color="auto"/>
            <w:left w:val="none" w:sz="0" w:space="0" w:color="auto"/>
            <w:bottom w:val="none" w:sz="0" w:space="0" w:color="auto"/>
            <w:right w:val="none" w:sz="0" w:space="0" w:color="auto"/>
          </w:divBdr>
        </w:div>
        <w:div w:id="126434542">
          <w:marLeft w:val="360"/>
          <w:marRight w:val="0"/>
          <w:marTop w:val="0"/>
          <w:marBottom w:val="0"/>
          <w:divBdr>
            <w:top w:val="none" w:sz="0" w:space="0" w:color="auto"/>
            <w:left w:val="none" w:sz="0" w:space="0" w:color="auto"/>
            <w:bottom w:val="none" w:sz="0" w:space="0" w:color="auto"/>
            <w:right w:val="none" w:sz="0" w:space="0" w:color="auto"/>
          </w:divBdr>
        </w:div>
        <w:div w:id="10491591">
          <w:marLeft w:val="360"/>
          <w:marRight w:val="0"/>
          <w:marTop w:val="0"/>
          <w:marBottom w:val="0"/>
          <w:divBdr>
            <w:top w:val="none" w:sz="0" w:space="0" w:color="auto"/>
            <w:left w:val="none" w:sz="0" w:space="0" w:color="auto"/>
            <w:bottom w:val="none" w:sz="0" w:space="0" w:color="auto"/>
            <w:right w:val="none" w:sz="0" w:space="0" w:color="auto"/>
          </w:divBdr>
        </w:div>
      </w:divsChild>
    </w:div>
    <w:div w:id="1452094251">
      <w:bodyDiv w:val="1"/>
      <w:marLeft w:val="0"/>
      <w:marRight w:val="0"/>
      <w:marTop w:val="0"/>
      <w:marBottom w:val="0"/>
      <w:divBdr>
        <w:top w:val="none" w:sz="0" w:space="0" w:color="auto"/>
        <w:left w:val="none" w:sz="0" w:space="0" w:color="auto"/>
        <w:bottom w:val="none" w:sz="0" w:space="0" w:color="auto"/>
        <w:right w:val="none" w:sz="0" w:space="0" w:color="auto"/>
      </w:divBdr>
    </w:div>
    <w:div w:id="1523015052">
      <w:bodyDiv w:val="1"/>
      <w:marLeft w:val="0"/>
      <w:marRight w:val="0"/>
      <w:marTop w:val="0"/>
      <w:marBottom w:val="0"/>
      <w:divBdr>
        <w:top w:val="none" w:sz="0" w:space="0" w:color="auto"/>
        <w:left w:val="none" w:sz="0" w:space="0" w:color="auto"/>
        <w:bottom w:val="none" w:sz="0" w:space="0" w:color="auto"/>
        <w:right w:val="none" w:sz="0" w:space="0" w:color="auto"/>
      </w:divBdr>
    </w:div>
    <w:div w:id="1889876271">
      <w:bodyDiv w:val="1"/>
      <w:marLeft w:val="0"/>
      <w:marRight w:val="0"/>
      <w:marTop w:val="0"/>
      <w:marBottom w:val="0"/>
      <w:divBdr>
        <w:top w:val="none" w:sz="0" w:space="0" w:color="auto"/>
        <w:left w:val="none" w:sz="0" w:space="0" w:color="auto"/>
        <w:bottom w:val="none" w:sz="0" w:space="0" w:color="auto"/>
        <w:right w:val="none" w:sz="0" w:space="0" w:color="auto"/>
      </w:divBdr>
    </w:div>
    <w:div w:id="1899053487">
      <w:bodyDiv w:val="1"/>
      <w:marLeft w:val="0"/>
      <w:marRight w:val="0"/>
      <w:marTop w:val="0"/>
      <w:marBottom w:val="0"/>
      <w:divBdr>
        <w:top w:val="none" w:sz="0" w:space="0" w:color="auto"/>
        <w:left w:val="none" w:sz="0" w:space="0" w:color="auto"/>
        <w:bottom w:val="none" w:sz="0" w:space="0" w:color="auto"/>
        <w:right w:val="none" w:sz="0" w:space="0" w:color="auto"/>
      </w:divBdr>
      <w:divsChild>
        <w:div w:id="2056854789">
          <w:marLeft w:val="0"/>
          <w:marRight w:val="0"/>
          <w:marTop w:val="0"/>
          <w:marBottom w:val="160"/>
          <w:divBdr>
            <w:top w:val="none" w:sz="0" w:space="0" w:color="auto"/>
            <w:left w:val="none" w:sz="0" w:space="0" w:color="auto"/>
            <w:bottom w:val="none" w:sz="0" w:space="0" w:color="auto"/>
            <w:right w:val="none" w:sz="0" w:space="0" w:color="auto"/>
          </w:divBdr>
        </w:div>
        <w:div w:id="1808862859">
          <w:marLeft w:val="0"/>
          <w:marRight w:val="0"/>
          <w:marTop w:val="0"/>
          <w:marBottom w:val="160"/>
          <w:divBdr>
            <w:top w:val="none" w:sz="0" w:space="0" w:color="auto"/>
            <w:left w:val="none" w:sz="0" w:space="0" w:color="auto"/>
            <w:bottom w:val="none" w:sz="0" w:space="0" w:color="auto"/>
            <w:right w:val="none" w:sz="0" w:space="0" w:color="auto"/>
          </w:divBdr>
        </w:div>
        <w:div w:id="1092821537">
          <w:marLeft w:val="0"/>
          <w:marRight w:val="0"/>
          <w:marTop w:val="0"/>
          <w:marBottom w:val="160"/>
          <w:divBdr>
            <w:top w:val="none" w:sz="0" w:space="0" w:color="auto"/>
            <w:left w:val="none" w:sz="0" w:space="0" w:color="auto"/>
            <w:bottom w:val="none" w:sz="0" w:space="0" w:color="auto"/>
            <w:right w:val="none" w:sz="0" w:space="0" w:color="auto"/>
          </w:divBdr>
        </w:div>
        <w:div w:id="985554019">
          <w:marLeft w:val="0"/>
          <w:marRight w:val="0"/>
          <w:marTop w:val="0"/>
          <w:marBottom w:val="160"/>
          <w:divBdr>
            <w:top w:val="none" w:sz="0" w:space="0" w:color="auto"/>
            <w:left w:val="none" w:sz="0" w:space="0" w:color="auto"/>
            <w:bottom w:val="none" w:sz="0" w:space="0" w:color="auto"/>
            <w:right w:val="none" w:sz="0" w:space="0" w:color="auto"/>
          </w:divBdr>
        </w:div>
      </w:divsChild>
    </w:div>
    <w:div w:id="1959290325">
      <w:bodyDiv w:val="1"/>
      <w:marLeft w:val="0"/>
      <w:marRight w:val="0"/>
      <w:marTop w:val="0"/>
      <w:marBottom w:val="0"/>
      <w:divBdr>
        <w:top w:val="none" w:sz="0" w:space="0" w:color="auto"/>
        <w:left w:val="none" w:sz="0" w:space="0" w:color="auto"/>
        <w:bottom w:val="none" w:sz="0" w:space="0" w:color="auto"/>
        <w:right w:val="none" w:sz="0" w:space="0" w:color="auto"/>
      </w:divBdr>
    </w:div>
    <w:div w:id="2022659312">
      <w:bodyDiv w:val="1"/>
      <w:marLeft w:val="0"/>
      <w:marRight w:val="0"/>
      <w:marTop w:val="0"/>
      <w:marBottom w:val="0"/>
      <w:divBdr>
        <w:top w:val="none" w:sz="0" w:space="0" w:color="auto"/>
        <w:left w:val="none" w:sz="0" w:space="0" w:color="auto"/>
        <w:bottom w:val="none" w:sz="0" w:space="0" w:color="auto"/>
        <w:right w:val="none" w:sz="0" w:space="0" w:color="auto"/>
      </w:divBdr>
    </w:div>
    <w:div w:id="21366364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diagramColors" Target="diagrams/colors1.xml"/><Relationship Id="rId26" Type="http://schemas.openxmlformats.org/officeDocument/2006/relationships/image" Target="media/image18.png"/><Relationship Id="rId39" Type="http://schemas.openxmlformats.org/officeDocument/2006/relationships/hyperlink" Target="https://www.kiva.global/global-impact-dashboard/" TargetMode="External"/><Relationship Id="rId21" Type="http://schemas.openxmlformats.org/officeDocument/2006/relationships/image" Target="media/image13.png"/><Relationship Id="rId34" Type="http://schemas.openxmlformats.org/officeDocument/2006/relationships/hyperlink" Target="https://github.com/damitkwr/KivaExpiry" TargetMode="External"/><Relationship Id="rId42" Type="http://schemas.openxmlformats.org/officeDocument/2006/relationships/hyperlink" Target="https://www.sas.com/en_us/software/on-demand-for-academics.html" TargetMode="External"/><Relationship Id="rId47" Type="http://schemas.openxmlformats.org/officeDocument/2006/relationships/hyperlink" Target="https://borgenproject.org/4-microlending-organizations-that-empower-the-poor/" TargetMode="External"/><Relationship Id="rId50" Type="http://schemas.openxmlformats.org/officeDocument/2006/relationships/header" Target="header1.xml"/><Relationship Id="rId55" Type="http://schemas.openxmlformats.org/officeDocument/2006/relationships/glossaryDocument" Target="glossary/document.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diagramLayout" Target="diagrams/layout1.xml"/><Relationship Id="rId29" Type="http://schemas.openxmlformats.org/officeDocument/2006/relationships/image" Target="media/image21.png"/><Relationship Id="rId11" Type="http://schemas.openxmlformats.org/officeDocument/2006/relationships/image" Target="media/image2.png"/><Relationship Id="rId24" Type="http://schemas.openxmlformats.org/officeDocument/2006/relationships/image" Target="media/image16.png"/><Relationship Id="rId32" Type="http://schemas.openxmlformats.org/officeDocument/2006/relationships/hyperlink" Target="https://www.kiva.org/about/impact" TargetMode="External"/><Relationship Id="rId37" Type="http://schemas.openxmlformats.org/officeDocument/2006/relationships/hyperlink" Target="https://hbr.org/2013/12/analytics-30" TargetMode="External"/><Relationship Id="rId40" Type="http://schemas.openxmlformats.org/officeDocument/2006/relationships/hyperlink" Target="https://www.youtube.com/watch?v=om02_lChPHc" TargetMode="External"/><Relationship Id="rId45" Type="http://schemas.openxmlformats.org/officeDocument/2006/relationships/hyperlink" Target="http://www.brac.net" TargetMode="External"/><Relationship Id="rId53" Type="http://schemas.openxmlformats.org/officeDocument/2006/relationships/footer" Target="footer2.xml"/><Relationship Id="rId5" Type="http://schemas.openxmlformats.org/officeDocument/2006/relationships/styles" Target="styles.xml"/><Relationship Id="rId10" Type="http://schemas.openxmlformats.org/officeDocument/2006/relationships/image" Target="media/image1.png"/><Relationship Id="rId19" Type="http://schemas.microsoft.com/office/2007/relationships/diagramDrawing" Target="diagrams/drawing1.xml"/><Relationship Id="rId31" Type="http://schemas.openxmlformats.org/officeDocument/2006/relationships/image" Target="media/image23.png"/><Relationship Id="rId44" Type="http://schemas.openxmlformats.org/officeDocument/2006/relationships/hyperlink" Target="https://www.mdpi.com/2078-2489/13/2/83/htm" TargetMode="External"/><Relationship Id="rId52" Type="http://schemas.openxmlformats.org/officeDocument/2006/relationships/header" Target="header2.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linkedin.com/pulse/model-built-predict-whether-loan-applicant-default-david-ifeoluwa" TargetMode="External"/><Relationship Id="rId43" Type="http://schemas.openxmlformats.org/officeDocument/2006/relationships/hyperlink" Target="https://www.tableau.com/products/desktop" TargetMode="External"/><Relationship Id="rId48" Type="http://schemas.openxmlformats.org/officeDocument/2006/relationships/hyperlink" Target="https://www.mdpi.com/2078-2489/13/2/83/html" TargetMode="External"/><Relationship Id="rId56"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diagramQuickStyle" Target="diagrams/quickStyle1.xml"/><Relationship Id="rId25" Type="http://schemas.openxmlformats.org/officeDocument/2006/relationships/image" Target="media/image17.png"/><Relationship Id="rId33" Type="http://schemas.openxmlformats.org/officeDocument/2006/relationships/hyperlink" Target="https://www.gsb.stanford.edu/gsb-box/route-download/349176" TargetMode="External"/><Relationship Id="rId38" Type="http://schemas.openxmlformats.org/officeDocument/2006/relationships/hyperlink" Target="https://www.kiva.global/global-impact-dashboard/" TargetMode="External"/><Relationship Id="rId46" Type="http://schemas.openxmlformats.org/officeDocument/2006/relationships/hyperlink" Target="https://www.zidisha.org" TargetMode="External"/><Relationship Id="rId20" Type="http://schemas.openxmlformats.org/officeDocument/2006/relationships/image" Target="media/image12.png"/><Relationship Id="rId41" Type="http://schemas.openxmlformats.org/officeDocument/2006/relationships/hyperlink" Target="https://www.youtube.com/watch?v=om02_lChPHc"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diagramData" Target="diagrams/data1.xm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linkedin.com/pulse/model-built-predict-whether-loan-applicant-default-david-ifeoluwa" TargetMode="External"/><Relationship Id="rId49" Type="http://schemas.openxmlformats.org/officeDocument/2006/relationships/hyperlink" Target="https://cs224d.stanford.edu/reports/ShenYin.pdf" TargetMode="External"/></Relationships>
</file>

<file path=word/diagrams/_rels/data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F4D2A47-7132-4579-91BE-11E6BBA2D65D}" type="doc">
      <dgm:prSet loTypeId="urn:microsoft.com/office/officeart/2005/8/layout/hList7" loCatId="process" qsTypeId="urn:microsoft.com/office/officeart/2005/8/quickstyle/simple1" qsCatId="simple" csTypeId="urn:microsoft.com/office/officeart/2005/8/colors/colorful5" csCatId="colorful" phldr="1"/>
      <dgm:spPr/>
      <dgm:t>
        <a:bodyPr/>
        <a:lstStyle/>
        <a:p>
          <a:endParaRPr lang="en-US"/>
        </a:p>
      </dgm:t>
    </dgm:pt>
    <dgm:pt modelId="{94D5CE0B-CBBD-4A5A-AE3B-D913244EB2B0}">
      <dgm:prSet phldrT="[Text]" custT="1"/>
      <dgm:spPr/>
      <dgm:t>
        <a:bodyPr/>
        <a:lstStyle/>
        <a:p>
          <a:r>
            <a:rPr lang="en-US" sz="600" b="1"/>
            <a:t>Application</a:t>
          </a:r>
          <a:endParaRPr lang="en-US" sz="600" b="1" dirty="0"/>
        </a:p>
      </dgm:t>
    </dgm:pt>
    <dgm:pt modelId="{C80F5506-660B-4CCC-B971-52E9644888FB}" type="parTrans" cxnId="{F3318864-08DD-49DC-94CE-F544316661FB}">
      <dgm:prSet/>
      <dgm:spPr/>
      <dgm:t>
        <a:bodyPr/>
        <a:lstStyle/>
        <a:p>
          <a:endParaRPr lang="en-US" sz="600"/>
        </a:p>
      </dgm:t>
    </dgm:pt>
    <dgm:pt modelId="{37082BBF-1EDD-40D2-B22E-CF0D6D7F1F9C}" type="sibTrans" cxnId="{F3318864-08DD-49DC-94CE-F544316661FB}">
      <dgm:prSet/>
      <dgm:spPr/>
      <dgm:t>
        <a:bodyPr/>
        <a:lstStyle/>
        <a:p>
          <a:endParaRPr lang="en-US" sz="600"/>
        </a:p>
      </dgm:t>
    </dgm:pt>
    <dgm:pt modelId="{696F4058-8363-42A8-B9C9-82FEF4F7617B}">
      <dgm:prSet phldrT="[Text]" custT="1"/>
      <dgm:spPr/>
      <dgm:t>
        <a:bodyPr/>
        <a:lstStyle/>
        <a:p>
          <a:r>
            <a:rPr lang="en-US" sz="600" dirty="0"/>
            <a:t>A barrower applies for a loan</a:t>
          </a:r>
        </a:p>
      </dgm:t>
    </dgm:pt>
    <dgm:pt modelId="{2DED94C3-1BBC-4807-872A-63EC0505C275}" type="parTrans" cxnId="{4D5232A4-6CEB-4C53-A074-143941D85FEC}">
      <dgm:prSet/>
      <dgm:spPr/>
      <dgm:t>
        <a:bodyPr/>
        <a:lstStyle/>
        <a:p>
          <a:endParaRPr lang="en-US" sz="600"/>
        </a:p>
      </dgm:t>
    </dgm:pt>
    <dgm:pt modelId="{2397E6D6-CC26-4555-B54B-A6DDAF78C4FF}" type="sibTrans" cxnId="{4D5232A4-6CEB-4C53-A074-143941D85FEC}">
      <dgm:prSet/>
      <dgm:spPr/>
      <dgm:t>
        <a:bodyPr/>
        <a:lstStyle/>
        <a:p>
          <a:endParaRPr lang="en-US" sz="600"/>
        </a:p>
      </dgm:t>
    </dgm:pt>
    <dgm:pt modelId="{966A37AB-2523-497C-90B2-6C15FE7FD587}">
      <dgm:prSet phldrT="[Text]" custT="1"/>
      <dgm:spPr/>
      <dgm:t>
        <a:bodyPr/>
        <a:lstStyle/>
        <a:p>
          <a:r>
            <a:rPr lang="en-US" sz="600" dirty="0"/>
            <a:t>Loan amount may as small as $25</a:t>
          </a:r>
        </a:p>
      </dgm:t>
    </dgm:pt>
    <dgm:pt modelId="{E80316CA-595C-46EB-9D9D-FA31AD90972E}" type="parTrans" cxnId="{E0DED1E6-2D2F-453C-9CB9-134B00F554EA}">
      <dgm:prSet/>
      <dgm:spPr/>
      <dgm:t>
        <a:bodyPr/>
        <a:lstStyle/>
        <a:p>
          <a:endParaRPr lang="en-US" sz="600"/>
        </a:p>
      </dgm:t>
    </dgm:pt>
    <dgm:pt modelId="{3EBA697E-9C39-46E6-99AB-FFD329039F6A}" type="sibTrans" cxnId="{E0DED1E6-2D2F-453C-9CB9-134B00F554EA}">
      <dgm:prSet/>
      <dgm:spPr/>
      <dgm:t>
        <a:bodyPr/>
        <a:lstStyle/>
        <a:p>
          <a:endParaRPr lang="en-US" sz="600"/>
        </a:p>
      </dgm:t>
    </dgm:pt>
    <dgm:pt modelId="{C9A414B6-EEDD-4328-A696-C21353F7B87D}">
      <dgm:prSet phldrT="[Text]" custT="1"/>
      <dgm:spPr/>
      <dgm:t>
        <a:bodyPr/>
        <a:lstStyle/>
        <a:p>
          <a:r>
            <a:rPr lang="en-US" sz="600" b="1"/>
            <a:t>Repayment</a:t>
          </a:r>
          <a:endParaRPr lang="en-US" sz="600" b="1" dirty="0"/>
        </a:p>
      </dgm:t>
    </dgm:pt>
    <dgm:pt modelId="{8408E636-6881-4AC9-9350-8AB0218E6938}" type="parTrans" cxnId="{C74538F6-22F7-4691-948A-77BB45C2EB12}">
      <dgm:prSet/>
      <dgm:spPr/>
      <dgm:t>
        <a:bodyPr/>
        <a:lstStyle/>
        <a:p>
          <a:endParaRPr lang="en-US" sz="600"/>
        </a:p>
      </dgm:t>
    </dgm:pt>
    <dgm:pt modelId="{47C1B374-88AD-4625-8A78-E273E8F42997}" type="sibTrans" cxnId="{C74538F6-22F7-4691-948A-77BB45C2EB12}">
      <dgm:prSet/>
      <dgm:spPr/>
      <dgm:t>
        <a:bodyPr/>
        <a:lstStyle/>
        <a:p>
          <a:endParaRPr lang="en-US" sz="600"/>
        </a:p>
      </dgm:t>
    </dgm:pt>
    <dgm:pt modelId="{983EB0E1-AC77-47FB-B30F-A741CD168E31}">
      <dgm:prSet phldrT="[Text]" custT="1"/>
      <dgm:spPr/>
      <dgm:t>
        <a:bodyPr/>
        <a:lstStyle/>
        <a:p>
          <a:r>
            <a:rPr lang="en-US" sz="600" b="1"/>
            <a:t>Evaluation</a:t>
          </a:r>
          <a:endParaRPr lang="en-US" sz="600" b="1" dirty="0"/>
        </a:p>
      </dgm:t>
    </dgm:pt>
    <dgm:pt modelId="{F89F73F8-E52D-4393-BB7B-851AC35EF54A}" type="parTrans" cxnId="{0970DF8C-676C-4F2B-B15F-9AB11A221270}">
      <dgm:prSet/>
      <dgm:spPr/>
      <dgm:t>
        <a:bodyPr/>
        <a:lstStyle/>
        <a:p>
          <a:endParaRPr lang="en-US" sz="600"/>
        </a:p>
      </dgm:t>
    </dgm:pt>
    <dgm:pt modelId="{090BBAD0-FFC5-4F4C-8CB9-3893E75B01E0}" type="sibTrans" cxnId="{0970DF8C-676C-4F2B-B15F-9AB11A221270}">
      <dgm:prSet/>
      <dgm:spPr/>
      <dgm:t>
        <a:bodyPr/>
        <a:lstStyle/>
        <a:p>
          <a:endParaRPr lang="en-US" sz="600"/>
        </a:p>
      </dgm:t>
    </dgm:pt>
    <dgm:pt modelId="{3EF3871A-DD68-4F15-8986-9031E0FAEBF4}">
      <dgm:prSet phldrT="[Text]" custT="1"/>
      <dgm:spPr/>
      <dgm:t>
        <a:bodyPr/>
        <a:lstStyle/>
        <a:p>
          <a:r>
            <a:rPr lang="en-US" sz="600" b="1"/>
            <a:t>Fund Raising</a:t>
          </a:r>
          <a:endParaRPr lang="en-US" sz="600" b="1" dirty="0"/>
        </a:p>
      </dgm:t>
    </dgm:pt>
    <dgm:pt modelId="{E37D0316-4EA0-464A-955F-AAD7733B2ECB}" type="parTrans" cxnId="{89CA06A8-E60C-4C9E-80AC-F6B369B28B29}">
      <dgm:prSet/>
      <dgm:spPr/>
      <dgm:t>
        <a:bodyPr/>
        <a:lstStyle/>
        <a:p>
          <a:endParaRPr lang="en-US" sz="600"/>
        </a:p>
      </dgm:t>
    </dgm:pt>
    <dgm:pt modelId="{EF111EA6-CC42-4686-BE7C-FA9C4640F680}" type="sibTrans" cxnId="{89CA06A8-E60C-4C9E-80AC-F6B369B28B29}">
      <dgm:prSet/>
      <dgm:spPr/>
      <dgm:t>
        <a:bodyPr/>
        <a:lstStyle/>
        <a:p>
          <a:endParaRPr lang="en-US" sz="600"/>
        </a:p>
      </dgm:t>
    </dgm:pt>
    <dgm:pt modelId="{0AC1E52A-DA97-4E86-88CB-960AA9317DFB}">
      <dgm:prSet phldrT="[Text]" custT="1"/>
      <dgm:spPr/>
      <dgm:t>
        <a:bodyPr/>
        <a:lstStyle/>
        <a:p>
          <a:r>
            <a:rPr lang="en-US" sz="600" dirty="0"/>
            <a:t>The loan is posted on Kiva portal seeking lenders to support</a:t>
          </a:r>
        </a:p>
      </dgm:t>
    </dgm:pt>
    <dgm:pt modelId="{60E65AA6-E81A-488D-9264-1994350126EE}" type="parTrans" cxnId="{68ADA545-4F8C-4BD4-A894-6627153A02E3}">
      <dgm:prSet/>
      <dgm:spPr/>
      <dgm:t>
        <a:bodyPr/>
        <a:lstStyle/>
        <a:p>
          <a:endParaRPr lang="en-US" sz="600"/>
        </a:p>
      </dgm:t>
    </dgm:pt>
    <dgm:pt modelId="{E6428030-8334-4C0D-B2E2-3BD4EEBC5C47}" type="sibTrans" cxnId="{68ADA545-4F8C-4BD4-A894-6627153A02E3}">
      <dgm:prSet/>
      <dgm:spPr/>
      <dgm:t>
        <a:bodyPr/>
        <a:lstStyle/>
        <a:p>
          <a:endParaRPr lang="en-US" sz="600"/>
        </a:p>
      </dgm:t>
    </dgm:pt>
    <dgm:pt modelId="{99CAB5DA-A298-4EF0-9C09-5C99F8A0F715}">
      <dgm:prSet phldrT="[Text]" custT="1"/>
      <dgm:spPr/>
      <dgm:t>
        <a:bodyPr/>
        <a:lstStyle/>
        <a:p>
          <a:r>
            <a:rPr lang="en-US" sz="600" b="1"/>
            <a:t>Disburse loan</a:t>
          </a:r>
          <a:endParaRPr lang="en-US" sz="600" b="1" dirty="0"/>
        </a:p>
      </dgm:t>
    </dgm:pt>
    <dgm:pt modelId="{977337CD-5A42-4B14-B83D-2E734C8B74CE}" type="parTrans" cxnId="{AAA2991D-1CC0-457C-A6B0-6B6CE1FC5458}">
      <dgm:prSet/>
      <dgm:spPr/>
      <dgm:t>
        <a:bodyPr/>
        <a:lstStyle/>
        <a:p>
          <a:endParaRPr lang="en-US" sz="600"/>
        </a:p>
      </dgm:t>
    </dgm:pt>
    <dgm:pt modelId="{A2569131-2EAA-4BF1-BCAB-920ABC889D97}" type="sibTrans" cxnId="{AAA2991D-1CC0-457C-A6B0-6B6CE1FC5458}">
      <dgm:prSet/>
      <dgm:spPr/>
      <dgm:t>
        <a:bodyPr/>
        <a:lstStyle/>
        <a:p>
          <a:endParaRPr lang="en-US" sz="600"/>
        </a:p>
      </dgm:t>
    </dgm:pt>
    <dgm:pt modelId="{78365923-E679-48B1-A924-2601B6F52367}">
      <dgm:prSet phldrT="[Text]" custT="1"/>
      <dgm:spPr/>
      <dgm:t>
        <a:bodyPr/>
        <a:lstStyle/>
        <a:p>
          <a:r>
            <a:rPr lang="en-US" sz="600" dirty="0"/>
            <a:t>A loan can be disbursed directly or field partners</a:t>
          </a:r>
        </a:p>
      </dgm:t>
    </dgm:pt>
    <dgm:pt modelId="{04131129-AD57-4567-896E-906F2042A291}" type="parTrans" cxnId="{DBD679D2-6102-4699-956F-C4BAD7090614}">
      <dgm:prSet/>
      <dgm:spPr/>
      <dgm:t>
        <a:bodyPr/>
        <a:lstStyle/>
        <a:p>
          <a:endParaRPr lang="en-US" sz="600"/>
        </a:p>
      </dgm:t>
    </dgm:pt>
    <dgm:pt modelId="{3FB17A6C-E05E-40A4-96D6-AC99587B17C9}" type="sibTrans" cxnId="{DBD679D2-6102-4699-956F-C4BAD7090614}">
      <dgm:prSet/>
      <dgm:spPr/>
      <dgm:t>
        <a:bodyPr/>
        <a:lstStyle/>
        <a:p>
          <a:endParaRPr lang="en-US" sz="600"/>
        </a:p>
      </dgm:t>
    </dgm:pt>
    <dgm:pt modelId="{309AA61F-26A9-464B-8ECB-48E9CA1C88B5}">
      <dgm:prSet phldrT="[Text]" custT="1"/>
      <dgm:spPr/>
      <dgm:t>
        <a:bodyPr/>
        <a:lstStyle/>
        <a:p>
          <a:r>
            <a:rPr lang="en-US" sz="600" dirty="0"/>
            <a:t>Loan amount may as small as $25</a:t>
          </a:r>
        </a:p>
      </dgm:t>
    </dgm:pt>
    <dgm:pt modelId="{6D2F8622-E4C5-4BDA-B8B6-6530AD4B96F1}" type="parTrans" cxnId="{FC81CE95-1A78-44B6-9DEA-0279A9BFFE51}">
      <dgm:prSet/>
      <dgm:spPr/>
      <dgm:t>
        <a:bodyPr/>
        <a:lstStyle/>
        <a:p>
          <a:endParaRPr lang="en-US" sz="600"/>
        </a:p>
      </dgm:t>
    </dgm:pt>
    <dgm:pt modelId="{129FB9BE-62A8-409A-8062-8CA7090534A7}" type="sibTrans" cxnId="{FC81CE95-1A78-44B6-9DEA-0279A9BFFE51}">
      <dgm:prSet/>
      <dgm:spPr/>
      <dgm:t>
        <a:bodyPr/>
        <a:lstStyle/>
        <a:p>
          <a:endParaRPr lang="en-US" sz="600"/>
        </a:p>
      </dgm:t>
    </dgm:pt>
    <dgm:pt modelId="{2DA915D3-0BF6-4F3E-8826-C473E350A4BB}">
      <dgm:prSet phldrT="[Text]" custT="1"/>
      <dgm:spPr/>
      <dgm:t>
        <a:bodyPr/>
        <a:lstStyle/>
        <a:p>
          <a:r>
            <a:rPr lang="en-US" sz="600" dirty="0"/>
            <a:t>Loan amount may as small as $25</a:t>
          </a:r>
        </a:p>
      </dgm:t>
    </dgm:pt>
    <dgm:pt modelId="{0C7F071D-AF6F-4579-8D4C-E81FE8808108}" type="sibTrans" cxnId="{EA8567F7-A131-4BD9-B628-A649F0D45AE6}">
      <dgm:prSet/>
      <dgm:spPr/>
      <dgm:t>
        <a:bodyPr/>
        <a:lstStyle/>
        <a:p>
          <a:endParaRPr lang="en-US" sz="600"/>
        </a:p>
      </dgm:t>
    </dgm:pt>
    <dgm:pt modelId="{3513B28B-C70D-4ED7-BE6F-7716A1CDDD91}" type="parTrans" cxnId="{EA8567F7-A131-4BD9-B628-A649F0D45AE6}">
      <dgm:prSet/>
      <dgm:spPr/>
      <dgm:t>
        <a:bodyPr/>
        <a:lstStyle/>
        <a:p>
          <a:endParaRPr lang="en-US" sz="600"/>
        </a:p>
      </dgm:t>
    </dgm:pt>
    <dgm:pt modelId="{B59FF453-3CDF-4093-8B13-4D577C596C24}">
      <dgm:prSet phldrT="[Text]" custT="1"/>
      <dgm:spPr/>
      <dgm:t>
        <a:bodyPr/>
        <a:lstStyle/>
        <a:p>
          <a:r>
            <a:rPr lang="en-US" sz="600" dirty="0"/>
            <a:t>Barrowers repay the loan as per the term loan</a:t>
          </a:r>
        </a:p>
      </dgm:t>
    </dgm:pt>
    <dgm:pt modelId="{4FB3918F-4013-4B22-B8D1-46A21A49E7FD}" type="sibTrans" cxnId="{36C8DEE2-C652-491C-979D-C3677BF1B765}">
      <dgm:prSet/>
      <dgm:spPr/>
      <dgm:t>
        <a:bodyPr/>
        <a:lstStyle/>
        <a:p>
          <a:endParaRPr lang="en-US" sz="600"/>
        </a:p>
      </dgm:t>
    </dgm:pt>
    <dgm:pt modelId="{1E6417E5-A1EC-4D91-A29F-8E1B8AC56ADD}" type="parTrans" cxnId="{36C8DEE2-C652-491C-979D-C3677BF1B765}">
      <dgm:prSet/>
      <dgm:spPr/>
      <dgm:t>
        <a:bodyPr/>
        <a:lstStyle/>
        <a:p>
          <a:endParaRPr lang="en-US" sz="600"/>
        </a:p>
      </dgm:t>
    </dgm:pt>
    <dgm:pt modelId="{0F142979-0939-41C4-9BD8-9BDC09211AB2}">
      <dgm:prSet custT="1"/>
      <dgm:spPr/>
      <dgm:t>
        <a:bodyPr/>
        <a:lstStyle/>
        <a:p>
          <a:r>
            <a:rPr lang="en-US" sz="600"/>
            <a:t>Loan application goes through the underwriting &amp; approval process</a:t>
          </a:r>
          <a:endParaRPr lang="en-US" sz="600" dirty="0"/>
        </a:p>
      </dgm:t>
    </dgm:pt>
    <dgm:pt modelId="{86BCF4FF-9011-40FF-B75A-D62EAB7DCFE5}" type="parTrans" cxnId="{29278E39-EB36-4156-A228-225131785DED}">
      <dgm:prSet/>
      <dgm:spPr/>
      <dgm:t>
        <a:bodyPr/>
        <a:lstStyle/>
        <a:p>
          <a:endParaRPr lang="en-US" sz="600"/>
        </a:p>
      </dgm:t>
    </dgm:pt>
    <dgm:pt modelId="{FD7E3DEB-9AAD-42B4-9836-56F88288F819}" type="sibTrans" cxnId="{29278E39-EB36-4156-A228-225131785DED}">
      <dgm:prSet/>
      <dgm:spPr/>
      <dgm:t>
        <a:bodyPr/>
        <a:lstStyle/>
        <a:p>
          <a:endParaRPr lang="en-US" sz="600"/>
        </a:p>
      </dgm:t>
    </dgm:pt>
    <dgm:pt modelId="{1A0574BF-2F80-4A34-9707-E9F4ADB011CE}">
      <dgm:prSet custT="1"/>
      <dgm:spPr/>
      <dgm:t>
        <a:bodyPr/>
        <a:lstStyle/>
        <a:p>
          <a:endParaRPr lang="en-US" sz="600" dirty="0"/>
        </a:p>
      </dgm:t>
    </dgm:pt>
    <dgm:pt modelId="{4D9EEECD-FB66-43AC-A2E5-3E813AC15A1D}" type="parTrans" cxnId="{77F73EAF-F9E3-4EE6-A787-80DCF388BE44}">
      <dgm:prSet/>
      <dgm:spPr/>
      <dgm:t>
        <a:bodyPr/>
        <a:lstStyle/>
        <a:p>
          <a:endParaRPr lang="en-US" sz="600"/>
        </a:p>
      </dgm:t>
    </dgm:pt>
    <dgm:pt modelId="{A7C4AE6E-C0A1-49DE-9380-345AC9DEC748}" type="sibTrans" cxnId="{77F73EAF-F9E3-4EE6-A787-80DCF388BE44}">
      <dgm:prSet/>
      <dgm:spPr/>
      <dgm:t>
        <a:bodyPr/>
        <a:lstStyle/>
        <a:p>
          <a:endParaRPr lang="en-US" sz="600"/>
        </a:p>
      </dgm:t>
    </dgm:pt>
    <dgm:pt modelId="{94EE6751-C0E0-4FC7-AEC9-0991052771D6}">
      <dgm:prSet phldrT="[Text]" custT="1"/>
      <dgm:spPr/>
      <dgm:t>
        <a:bodyPr/>
        <a:lstStyle/>
        <a:p>
          <a:r>
            <a:rPr lang="en-US" sz="600" dirty="0"/>
            <a:t>Fund raising complete</a:t>
          </a:r>
        </a:p>
      </dgm:t>
    </dgm:pt>
    <dgm:pt modelId="{260E7F3F-76DA-4A67-8A24-44D602E53155}" type="parTrans" cxnId="{3B0FCF13-0B41-412B-80A2-0B7B8BA74CF5}">
      <dgm:prSet/>
      <dgm:spPr/>
      <dgm:t>
        <a:bodyPr/>
        <a:lstStyle/>
        <a:p>
          <a:endParaRPr lang="en-US" sz="600"/>
        </a:p>
      </dgm:t>
    </dgm:pt>
    <dgm:pt modelId="{C45F5830-0151-4EF2-90E2-141A8C7D9C28}" type="sibTrans" cxnId="{3B0FCF13-0B41-412B-80A2-0B7B8BA74CF5}">
      <dgm:prSet/>
      <dgm:spPr/>
      <dgm:t>
        <a:bodyPr/>
        <a:lstStyle/>
        <a:p>
          <a:endParaRPr lang="en-US" sz="600"/>
        </a:p>
      </dgm:t>
    </dgm:pt>
    <dgm:pt modelId="{E5720215-6AED-42E8-B2A7-4CF7453D5B71}">
      <dgm:prSet phldrT="[Text]" custT="1"/>
      <dgm:spPr/>
      <dgm:t>
        <a:bodyPr/>
        <a:lstStyle/>
        <a:p>
          <a:r>
            <a:rPr lang="en-US" sz="600" b="1"/>
            <a:t>Reuse Repayments</a:t>
          </a:r>
          <a:endParaRPr lang="en-US" sz="600" b="1" dirty="0"/>
        </a:p>
      </dgm:t>
    </dgm:pt>
    <dgm:pt modelId="{88558724-100B-4F0A-86E0-1F097EADCA89}" type="parTrans" cxnId="{40B63B8C-F96F-4C96-85FB-C23E49221B2D}">
      <dgm:prSet/>
      <dgm:spPr/>
      <dgm:t>
        <a:bodyPr/>
        <a:lstStyle/>
        <a:p>
          <a:endParaRPr lang="en-US" sz="600"/>
        </a:p>
      </dgm:t>
    </dgm:pt>
    <dgm:pt modelId="{F0C132DE-C164-4A8F-8217-33EB6CD464E2}" type="sibTrans" cxnId="{40B63B8C-F96F-4C96-85FB-C23E49221B2D}">
      <dgm:prSet/>
      <dgm:spPr/>
      <dgm:t>
        <a:bodyPr/>
        <a:lstStyle/>
        <a:p>
          <a:endParaRPr lang="en-US" sz="600"/>
        </a:p>
      </dgm:t>
    </dgm:pt>
    <dgm:pt modelId="{EAF6F7FC-567F-4828-82F0-94809D79B2A9}">
      <dgm:prSet phldrT="[Text]" custT="1"/>
      <dgm:spPr/>
      <dgm:t>
        <a:bodyPr/>
        <a:lstStyle/>
        <a:p>
          <a:r>
            <a:rPr lang="en-US" sz="600" b="0" i="0" dirty="0"/>
            <a:t>Lenders use repayments to fund new loans, donate or withdraw the money</a:t>
          </a:r>
          <a:endParaRPr lang="en-US" sz="600" dirty="0"/>
        </a:p>
      </dgm:t>
    </dgm:pt>
    <dgm:pt modelId="{1FD5B1BF-6ABC-427F-9A9E-D32E25AF125A}" type="parTrans" cxnId="{04B250BD-05CD-45C9-A5C0-55B6CD54C391}">
      <dgm:prSet/>
      <dgm:spPr/>
      <dgm:t>
        <a:bodyPr/>
        <a:lstStyle/>
        <a:p>
          <a:endParaRPr lang="en-US" sz="600"/>
        </a:p>
      </dgm:t>
    </dgm:pt>
    <dgm:pt modelId="{0B08BE46-6B2F-40D7-A60A-E8E446B797C1}" type="sibTrans" cxnId="{04B250BD-05CD-45C9-A5C0-55B6CD54C391}">
      <dgm:prSet/>
      <dgm:spPr/>
      <dgm:t>
        <a:bodyPr/>
        <a:lstStyle/>
        <a:p>
          <a:endParaRPr lang="en-US" sz="600"/>
        </a:p>
      </dgm:t>
    </dgm:pt>
    <dgm:pt modelId="{69DDE4E8-7DB2-41F7-B2C1-B9B3943EF700}">
      <dgm:prSet phldrT="[Text]" custT="1"/>
      <dgm:spPr/>
      <dgm:t>
        <a:bodyPr/>
        <a:lstStyle/>
        <a:p>
          <a:endParaRPr lang="en-US" sz="600" dirty="0"/>
        </a:p>
      </dgm:t>
    </dgm:pt>
    <dgm:pt modelId="{98D40EA4-D644-4EAB-97D7-359523E3B5B6}" type="parTrans" cxnId="{5A3CB859-2E4E-41FE-8D0C-B50A4F07FF14}">
      <dgm:prSet/>
      <dgm:spPr/>
      <dgm:t>
        <a:bodyPr/>
        <a:lstStyle/>
        <a:p>
          <a:endParaRPr lang="en-US" sz="600"/>
        </a:p>
      </dgm:t>
    </dgm:pt>
    <dgm:pt modelId="{EA885D5B-D1F5-41DB-976D-86FB8805D19C}" type="sibTrans" cxnId="{5A3CB859-2E4E-41FE-8D0C-B50A4F07FF14}">
      <dgm:prSet/>
      <dgm:spPr/>
      <dgm:t>
        <a:bodyPr/>
        <a:lstStyle/>
        <a:p>
          <a:endParaRPr lang="en-US" sz="600"/>
        </a:p>
      </dgm:t>
    </dgm:pt>
    <dgm:pt modelId="{FA04A1C6-FA0F-40C0-96DE-74C9CA4420A6}">
      <dgm:prSet phldrT="[Text]" custT="1"/>
      <dgm:spPr/>
      <dgm:t>
        <a:bodyPr/>
        <a:lstStyle/>
        <a:p>
          <a:r>
            <a:rPr lang="en-US" sz="600" dirty="0"/>
            <a:t>Loan application expires if not funded in 30days</a:t>
          </a:r>
        </a:p>
      </dgm:t>
    </dgm:pt>
    <dgm:pt modelId="{A0EEE91A-900E-4751-A923-DE1DAF5D4FD4}" type="parTrans" cxnId="{B8712971-D398-4A4F-9D08-96E0572B48C6}">
      <dgm:prSet/>
      <dgm:spPr/>
      <dgm:t>
        <a:bodyPr/>
        <a:lstStyle/>
        <a:p>
          <a:endParaRPr lang="en-US" sz="600"/>
        </a:p>
      </dgm:t>
    </dgm:pt>
    <dgm:pt modelId="{AFD3D2EB-5B64-4784-A208-58A9F1BC62F1}" type="sibTrans" cxnId="{B8712971-D398-4A4F-9D08-96E0572B48C6}">
      <dgm:prSet/>
      <dgm:spPr/>
      <dgm:t>
        <a:bodyPr/>
        <a:lstStyle/>
        <a:p>
          <a:endParaRPr lang="en-US" sz="600"/>
        </a:p>
      </dgm:t>
    </dgm:pt>
    <dgm:pt modelId="{5265509A-876A-47F4-A569-13B5435D0F0A}">
      <dgm:prSet phldrT="[Text]" custT="1"/>
      <dgm:spPr/>
      <dgm:t>
        <a:bodyPr/>
        <a:lstStyle/>
        <a:p>
          <a:endParaRPr lang="en-US" sz="600" dirty="0"/>
        </a:p>
      </dgm:t>
    </dgm:pt>
    <dgm:pt modelId="{698EB447-9CFE-4ECA-8592-2ADD762C020E}" type="parTrans" cxnId="{CE0B2DB1-8511-4103-AAE6-AD2D06FBF8A2}">
      <dgm:prSet/>
      <dgm:spPr/>
      <dgm:t>
        <a:bodyPr/>
        <a:lstStyle/>
        <a:p>
          <a:endParaRPr lang="en-US" sz="600"/>
        </a:p>
      </dgm:t>
    </dgm:pt>
    <dgm:pt modelId="{D699757B-D527-4310-8D8B-5BF8866EAF1C}" type="sibTrans" cxnId="{CE0B2DB1-8511-4103-AAE6-AD2D06FBF8A2}">
      <dgm:prSet/>
      <dgm:spPr/>
      <dgm:t>
        <a:bodyPr/>
        <a:lstStyle/>
        <a:p>
          <a:endParaRPr lang="en-US" sz="600"/>
        </a:p>
      </dgm:t>
    </dgm:pt>
    <dgm:pt modelId="{1EF74A57-A730-4A12-BF78-C77EB92FA1B3}">
      <dgm:prSet phldrT="[Text]" custT="1"/>
      <dgm:spPr/>
      <dgm:t>
        <a:bodyPr/>
        <a:lstStyle/>
        <a:p>
          <a:endParaRPr lang="en-US" sz="600" dirty="0"/>
        </a:p>
      </dgm:t>
    </dgm:pt>
    <dgm:pt modelId="{3259702A-D794-46AD-AC43-EFEE1F0C3C6A}" type="parTrans" cxnId="{5D21B6A2-84D7-4567-92A1-06E7366583A4}">
      <dgm:prSet/>
      <dgm:spPr/>
      <dgm:t>
        <a:bodyPr/>
        <a:lstStyle/>
        <a:p>
          <a:endParaRPr lang="en-US" sz="600"/>
        </a:p>
      </dgm:t>
    </dgm:pt>
    <dgm:pt modelId="{D87042B1-9F16-4013-BFC5-EE8DA7347CB9}" type="sibTrans" cxnId="{5D21B6A2-84D7-4567-92A1-06E7366583A4}">
      <dgm:prSet/>
      <dgm:spPr/>
      <dgm:t>
        <a:bodyPr/>
        <a:lstStyle/>
        <a:p>
          <a:endParaRPr lang="en-US" sz="600"/>
        </a:p>
      </dgm:t>
    </dgm:pt>
    <dgm:pt modelId="{71235D46-A085-4BD3-B7AD-77BD7BDA8605}" type="pres">
      <dgm:prSet presAssocID="{8F4D2A47-7132-4579-91BE-11E6BBA2D65D}" presName="Name0" presStyleCnt="0">
        <dgm:presLayoutVars>
          <dgm:dir/>
          <dgm:resizeHandles val="exact"/>
        </dgm:presLayoutVars>
      </dgm:prSet>
      <dgm:spPr/>
    </dgm:pt>
    <dgm:pt modelId="{B8637F17-9FA6-4BAE-8590-0B5645935F2F}" type="pres">
      <dgm:prSet presAssocID="{8F4D2A47-7132-4579-91BE-11E6BBA2D65D}" presName="fgShape" presStyleLbl="fgShp" presStyleIdx="0" presStyleCnt="1" custFlipVert="1" custScaleY="6589" custLinFactY="54785" custLinFactNeighborX="-425" custLinFactNeighborY="100000"/>
      <dgm:spPr/>
    </dgm:pt>
    <dgm:pt modelId="{02A5F16B-73D8-46A8-A58F-6FBD42BC3550}" type="pres">
      <dgm:prSet presAssocID="{8F4D2A47-7132-4579-91BE-11E6BBA2D65D}" presName="linComp" presStyleCnt="0"/>
      <dgm:spPr/>
    </dgm:pt>
    <dgm:pt modelId="{77463676-CAF3-47EB-84D5-4E4849E1A899}" type="pres">
      <dgm:prSet presAssocID="{94D5CE0B-CBBD-4A5A-AE3B-D913244EB2B0}" presName="compNode" presStyleCnt="0"/>
      <dgm:spPr/>
    </dgm:pt>
    <dgm:pt modelId="{D61F6546-E7B1-4964-A160-09D8DAFCB1A3}" type="pres">
      <dgm:prSet presAssocID="{94D5CE0B-CBBD-4A5A-AE3B-D913244EB2B0}" presName="bkgdShape" presStyleLbl="node1" presStyleIdx="0" presStyleCnt="6"/>
      <dgm:spPr/>
    </dgm:pt>
    <dgm:pt modelId="{97F0D799-FB35-4BDB-97E7-32A1DE7C184D}" type="pres">
      <dgm:prSet presAssocID="{94D5CE0B-CBBD-4A5A-AE3B-D913244EB2B0}" presName="nodeTx" presStyleLbl="node1" presStyleIdx="0" presStyleCnt="6">
        <dgm:presLayoutVars>
          <dgm:bulletEnabled val="1"/>
        </dgm:presLayoutVars>
      </dgm:prSet>
      <dgm:spPr/>
    </dgm:pt>
    <dgm:pt modelId="{72CF915F-F81F-43C4-8571-C44238D7F4C6}" type="pres">
      <dgm:prSet presAssocID="{94D5CE0B-CBBD-4A5A-AE3B-D913244EB2B0}" presName="invisiNode" presStyleLbl="node1" presStyleIdx="0" presStyleCnt="6"/>
      <dgm:spPr/>
    </dgm:pt>
    <dgm:pt modelId="{E3ED7F14-2510-4592-87C9-0FBD6DF79940}" type="pres">
      <dgm:prSet presAssocID="{94D5CE0B-CBBD-4A5A-AE3B-D913244EB2B0}" presName="imagNode" presStyleLbl="fgImgPlace1" presStyleIdx="0" presStyleCnt="6" custScaleX="77583" custScaleY="66667" custLinFactNeighborX="-6857" custLinFactNeighborY="2970"/>
      <dgm:spPr>
        <a:blipFill rotWithShape="1">
          <a:blip xmlns:r="http://schemas.openxmlformats.org/officeDocument/2006/relationships" r:embed="rId1"/>
          <a:stretch>
            <a:fillRect/>
          </a:stretch>
        </a:blipFill>
      </dgm:spPr>
    </dgm:pt>
    <dgm:pt modelId="{72A3DE30-35E3-462D-B56C-EB6F792DEE53}" type="pres">
      <dgm:prSet presAssocID="{37082BBF-1EDD-40D2-B22E-CF0D6D7F1F9C}" presName="sibTrans" presStyleLbl="sibTrans2D1" presStyleIdx="0" presStyleCnt="0"/>
      <dgm:spPr/>
    </dgm:pt>
    <dgm:pt modelId="{734FB6EA-95C0-47C9-BE2A-A2005F8606B6}" type="pres">
      <dgm:prSet presAssocID="{983EB0E1-AC77-47FB-B30F-A741CD168E31}" presName="compNode" presStyleCnt="0"/>
      <dgm:spPr/>
    </dgm:pt>
    <dgm:pt modelId="{4B37141F-DF54-4049-95BC-943B5C7AF5B4}" type="pres">
      <dgm:prSet presAssocID="{983EB0E1-AC77-47FB-B30F-A741CD168E31}" presName="bkgdShape" presStyleLbl="node1" presStyleIdx="1" presStyleCnt="6" custLinFactNeighborX="1030" custLinFactNeighborY="-126"/>
      <dgm:spPr/>
    </dgm:pt>
    <dgm:pt modelId="{843D489B-7DA6-424E-AAB0-60AEBA3C60D7}" type="pres">
      <dgm:prSet presAssocID="{983EB0E1-AC77-47FB-B30F-A741CD168E31}" presName="nodeTx" presStyleLbl="node1" presStyleIdx="1" presStyleCnt="6">
        <dgm:presLayoutVars>
          <dgm:bulletEnabled val="1"/>
        </dgm:presLayoutVars>
      </dgm:prSet>
      <dgm:spPr/>
    </dgm:pt>
    <dgm:pt modelId="{4754D64B-B652-4107-9157-EAB4B51E4CF3}" type="pres">
      <dgm:prSet presAssocID="{983EB0E1-AC77-47FB-B30F-A741CD168E31}" presName="invisiNode" presStyleLbl="node1" presStyleIdx="1" presStyleCnt="6"/>
      <dgm:spPr/>
    </dgm:pt>
    <dgm:pt modelId="{BF7EEE1F-7E67-4835-90B9-3CA1894F7768}" type="pres">
      <dgm:prSet presAssocID="{983EB0E1-AC77-47FB-B30F-A741CD168E31}" presName="imagNode" presStyleLbl="fgImgPlace1" presStyleIdx="1" presStyleCnt="6" custScaleX="80013" custScaleY="66667" custLinFactNeighborX="-4399" custLinFactNeighborY="554"/>
      <dgm:spPr>
        <a:blipFill rotWithShape="1">
          <a:blip xmlns:r="http://schemas.openxmlformats.org/officeDocument/2006/relationships" r:embed="rId2"/>
          <a:stretch>
            <a:fillRect/>
          </a:stretch>
        </a:blipFill>
      </dgm:spPr>
    </dgm:pt>
    <dgm:pt modelId="{0CA7F1F3-89C8-4455-B2AC-6998B69FC03E}" type="pres">
      <dgm:prSet presAssocID="{090BBAD0-FFC5-4F4C-8CB9-3893E75B01E0}" presName="sibTrans" presStyleLbl="sibTrans2D1" presStyleIdx="0" presStyleCnt="0"/>
      <dgm:spPr/>
    </dgm:pt>
    <dgm:pt modelId="{32CDAA91-6B92-4CCF-A6F4-FA6AD06DFCA0}" type="pres">
      <dgm:prSet presAssocID="{3EF3871A-DD68-4F15-8986-9031E0FAEBF4}" presName="compNode" presStyleCnt="0"/>
      <dgm:spPr/>
    </dgm:pt>
    <dgm:pt modelId="{721D08F0-6BDE-4C1D-8D78-31B085F8C81B}" type="pres">
      <dgm:prSet presAssocID="{3EF3871A-DD68-4F15-8986-9031E0FAEBF4}" presName="bkgdShape" presStyleLbl="node1" presStyleIdx="2" presStyleCnt="6"/>
      <dgm:spPr/>
    </dgm:pt>
    <dgm:pt modelId="{59FCC956-C770-4CCF-BD5C-D3591297DADB}" type="pres">
      <dgm:prSet presAssocID="{3EF3871A-DD68-4F15-8986-9031E0FAEBF4}" presName="nodeTx" presStyleLbl="node1" presStyleIdx="2" presStyleCnt="6">
        <dgm:presLayoutVars>
          <dgm:bulletEnabled val="1"/>
        </dgm:presLayoutVars>
      </dgm:prSet>
      <dgm:spPr/>
    </dgm:pt>
    <dgm:pt modelId="{093A474F-352C-4FED-8A8E-71D2EFA1BC45}" type="pres">
      <dgm:prSet presAssocID="{3EF3871A-DD68-4F15-8986-9031E0FAEBF4}" presName="invisiNode" presStyleLbl="node1" presStyleIdx="2" presStyleCnt="6"/>
      <dgm:spPr/>
    </dgm:pt>
    <dgm:pt modelId="{525198F2-E547-4CD4-BC43-F8C7F97F1C30}" type="pres">
      <dgm:prSet presAssocID="{3EF3871A-DD68-4F15-8986-9031E0FAEBF4}" presName="imagNode" presStyleLbl="fgImgPlace1" presStyleIdx="2" presStyleCnt="6" custScaleX="72788" custScaleY="65594" custLinFactNeighborY="1307"/>
      <dgm:spPr>
        <a:blipFill rotWithShape="1">
          <a:blip xmlns:r="http://schemas.openxmlformats.org/officeDocument/2006/relationships" r:embed="rId3"/>
          <a:stretch>
            <a:fillRect/>
          </a:stretch>
        </a:blipFill>
      </dgm:spPr>
    </dgm:pt>
    <dgm:pt modelId="{75EEA8C0-8F44-4745-9B92-AAE896E25156}" type="pres">
      <dgm:prSet presAssocID="{EF111EA6-CC42-4686-BE7C-FA9C4640F680}" presName="sibTrans" presStyleLbl="sibTrans2D1" presStyleIdx="0" presStyleCnt="0"/>
      <dgm:spPr/>
    </dgm:pt>
    <dgm:pt modelId="{FC17D706-6B42-4E47-8B89-73D349ADEF49}" type="pres">
      <dgm:prSet presAssocID="{99CAB5DA-A298-4EF0-9C09-5C99F8A0F715}" presName="compNode" presStyleCnt="0"/>
      <dgm:spPr/>
    </dgm:pt>
    <dgm:pt modelId="{98EB0B34-E0BD-482A-B371-F99C780551B2}" type="pres">
      <dgm:prSet presAssocID="{99CAB5DA-A298-4EF0-9C09-5C99F8A0F715}" presName="bkgdShape" presStyleLbl="node1" presStyleIdx="3" presStyleCnt="6"/>
      <dgm:spPr/>
    </dgm:pt>
    <dgm:pt modelId="{767666C6-99C6-49BC-A68F-27E0C8F97330}" type="pres">
      <dgm:prSet presAssocID="{99CAB5DA-A298-4EF0-9C09-5C99F8A0F715}" presName="nodeTx" presStyleLbl="node1" presStyleIdx="3" presStyleCnt="6">
        <dgm:presLayoutVars>
          <dgm:bulletEnabled val="1"/>
        </dgm:presLayoutVars>
      </dgm:prSet>
      <dgm:spPr/>
    </dgm:pt>
    <dgm:pt modelId="{A48AD597-F757-4CDB-A4CE-1B91FBD902E8}" type="pres">
      <dgm:prSet presAssocID="{99CAB5DA-A298-4EF0-9C09-5C99F8A0F715}" presName="invisiNode" presStyleLbl="node1" presStyleIdx="3" presStyleCnt="6"/>
      <dgm:spPr/>
    </dgm:pt>
    <dgm:pt modelId="{9E3F19A2-6A41-4513-8DF4-0151BD344899}" type="pres">
      <dgm:prSet presAssocID="{99CAB5DA-A298-4EF0-9C09-5C99F8A0F715}" presName="imagNode" presStyleLbl="fgImgPlace1" presStyleIdx="3" presStyleCnt="6" custScaleX="78976" custScaleY="65596" custLinFactNeighborX="-1826" custLinFactNeighborY="-2990"/>
      <dgm:spPr>
        <a:blipFill rotWithShape="1">
          <a:blip xmlns:r="http://schemas.openxmlformats.org/officeDocument/2006/relationships" r:embed="rId4"/>
          <a:stretch>
            <a:fillRect/>
          </a:stretch>
        </a:blipFill>
      </dgm:spPr>
    </dgm:pt>
    <dgm:pt modelId="{F943C6E3-DE48-475B-B38E-CBAE96206943}" type="pres">
      <dgm:prSet presAssocID="{A2569131-2EAA-4BF1-BCAB-920ABC889D97}" presName="sibTrans" presStyleLbl="sibTrans2D1" presStyleIdx="0" presStyleCnt="0"/>
      <dgm:spPr/>
    </dgm:pt>
    <dgm:pt modelId="{6F7AF6B1-1F23-4B86-B253-40CC3ED9E47D}" type="pres">
      <dgm:prSet presAssocID="{C9A414B6-EEDD-4328-A696-C21353F7B87D}" presName="compNode" presStyleCnt="0"/>
      <dgm:spPr/>
    </dgm:pt>
    <dgm:pt modelId="{29F613A3-0B54-4F1E-AA06-6CFBAD183066}" type="pres">
      <dgm:prSet presAssocID="{C9A414B6-EEDD-4328-A696-C21353F7B87D}" presName="bkgdShape" presStyleLbl="node1" presStyleIdx="4" presStyleCnt="6"/>
      <dgm:spPr/>
    </dgm:pt>
    <dgm:pt modelId="{B057862A-DA5F-41D0-A73C-F617371BFA11}" type="pres">
      <dgm:prSet presAssocID="{C9A414B6-EEDD-4328-A696-C21353F7B87D}" presName="nodeTx" presStyleLbl="node1" presStyleIdx="4" presStyleCnt="6">
        <dgm:presLayoutVars>
          <dgm:bulletEnabled val="1"/>
        </dgm:presLayoutVars>
      </dgm:prSet>
      <dgm:spPr/>
    </dgm:pt>
    <dgm:pt modelId="{296A5272-DB54-4DBB-BB5F-586E70A5857D}" type="pres">
      <dgm:prSet presAssocID="{C9A414B6-EEDD-4328-A696-C21353F7B87D}" presName="invisiNode" presStyleLbl="node1" presStyleIdx="4" presStyleCnt="6"/>
      <dgm:spPr/>
    </dgm:pt>
    <dgm:pt modelId="{F53E179F-68B4-491C-A032-0F59C72088B9}" type="pres">
      <dgm:prSet presAssocID="{C9A414B6-EEDD-4328-A696-C21353F7B87D}" presName="imagNode" presStyleLbl="fgImgPlace1" presStyleIdx="4" presStyleCnt="6" custScaleX="79184" custScaleY="64061" custLinFactNeighborX="-2878" custLinFactNeighborY="-1042"/>
      <dgm:spPr>
        <a:blipFill rotWithShape="1">
          <a:blip xmlns:r="http://schemas.openxmlformats.org/officeDocument/2006/relationships" r:embed="rId5"/>
          <a:stretch>
            <a:fillRect/>
          </a:stretch>
        </a:blipFill>
      </dgm:spPr>
    </dgm:pt>
    <dgm:pt modelId="{70233472-3DDB-47FD-A6A0-954E4FD95EBF}" type="pres">
      <dgm:prSet presAssocID="{47C1B374-88AD-4625-8A78-E273E8F42997}" presName="sibTrans" presStyleLbl="sibTrans2D1" presStyleIdx="0" presStyleCnt="0"/>
      <dgm:spPr/>
    </dgm:pt>
    <dgm:pt modelId="{85170E46-136E-42E6-9C0D-817C95EEFD38}" type="pres">
      <dgm:prSet presAssocID="{E5720215-6AED-42E8-B2A7-4CF7453D5B71}" presName="compNode" presStyleCnt="0"/>
      <dgm:spPr/>
    </dgm:pt>
    <dgm:pt modelId="{6FC3B681-A82B-4459-B184-2E664D9366DE}" type="pres">
      <dgm:prSet presAssocID="{E5720215-6AED-42E8-B2A7-4CF7453D5B71}" presName="bkgdShape" presStyleLbl="node1" presStyleIdx="5" presStyleCnt="6" custLinFactNeighborX="1276" custLinFactNeighborY="-1607"/>
      <dgm:spPr/>
    </dgm:pt>
    <dgm:pt modelId="{064F3D7C-9297-4963-855A-F31D2E7E76D1}" type="pres">
      <dgm:prSet presAssocID="{E5720215-6AED-42E8-B2A7-4CF7453D5B71}" presName="nodeTx" presStyleLbl="node1" presStyleIdx="5" presStyleCnt="6">
        <dgm:presLayoutVars>
          <dgm:bulletEnabled val="1"/>
        </dgm:presLayoutVars>
      </dgm:prSet>
      <dgm:spPr/>
    </dgm:pt>
    <dgm:pt modelId="{39309331-351C-44E9-B2DB-512168A276DA}" type="pres">
      <dgm:prSet presAssocID="{E5720215-6AED-42E8-B2A7-4CF7453D5B71}" presName="invisiNode" presStyleLbl="node1" presStyleIdx="5" presStyleCnt="6"/>
      <dgm:spPr/>
    </dgm:pt>
    <dgm:pt modelId="{9D796EB4-5C7D-4CD4-8C32-4160D2385E82}" type="pres">
      <dgm:prSet presAssocID="{E5720215-6AED-42E8-B2A7-4CF7453D5B71}" presName="imagNode" presStyleLbl="fgImgPlace1" presStyleIdx="5" presStyleCnt="6" custScaleX="72220" custScaleY="65594" custLinFactNeighborX="1073" custLinFactNeighborY="-37"/>
      <dgm:spPr>
        <a:blipFill rotWithShape="1">
          <a:blip xmlns:r="http://schemas.openxmlformats.org/officeDocument/2006/relationships" r:embed="rId6"/>
          <a:stretch>
            <a:fillRect/>
          </a:stretch>
        </a:blipFill>
      </dgm:spPr>
    </dgm:pt>
  </dgm:ptLst>
  <dgm:cxnLst>
    <dgm:cxn modelId="{F0244804-6D74-4388-A49F-D2FAA1D841C2}" type="presOf" srcId="{5265509A-876A-47F4-A569-13B5435D0F0A}" destId="{59FCC956-C770-4CCF-BD5C-D3591297DADB}" srcOrd="1" destOrd="3" presId="urn:microsoft.com/office/officeart/2005/8/layout/hList7"/>
    <dgm:cxn modelId="{4AA8D004-791B-420E-B445-19BCC9AD6227}" type="presOf" srcId="{94D5CE0B-CBBD-4A5A-AE3B-D913244EB2B0}" destId="{97F0D799-FB35-4BDB-97E7-32A1DE7C184D}" srcOrd="1" destOrd="0" presId="urn:microsoft.com/office/officeart/2005/8/layout/hList7"/>
    <dgm:cxn modelId="{68D2FE04-8E62-4EAC-88D2-6001BE7A5F59}" type="presOf" srcId="{37082BBF-1EDD-40D2-B22E-CF0D6D7F1F9C}" destId="{72A3DE30-35E3-462D-B56C-EB6F792DEE53}" srcOrd="0" destOrd="0" presId="urn:microsoft.com/office/officeart/2005/8/layout/hList7"/>
    <dgm:cxn modelId="{DB5F9705-F21A-4A49-B322-2AD1DAD37ADC}" type="presOf" srcId="{99CAB5DA-A298-4EF0-9C09-5C99F8A0F715}" destId="{767666C6-99C6-49BC-A68F-27E0C8F97330}" srcOrd="1" destOrd="0" presId="urn:microsoft.com/office/officeart/2005/8/layout/hList7"/>
    <dgm:cxn modelId="{46149408-891A-47D0-A921-56AA70744B67}" type="presOf" srcId="{2DA915D3-0BF6-4F3E-8826-C473E350A4BB}" destId="{B057862A-DA5F-41D0-A73C-F617371BFA11}" srcOrd="1" destOrd="2" presId="urn:microsoft.com/office/officeart/2005/8/layout/hList7"/>
    <dgm:cxn modelId="{ED04D808-6C3D-4D00-B389-1DD392A98B06}" type="presOf" srcId="{78365923-E679-48B1-A924-2601B6F52367}" destId="{767666C6-99C6-49BC-A68F-27E0C8F97330}" srcOrd="1" destOrd="1" presId="urn:microsoft.com/office/officeart/2005/8/layout/hList7"/>
    <dgm:cxn modelId="{3B0FCF13-0B41-412B-80A2-0B7B8BA74CF5}" srcId="{3EF3871A-DD68-4F15-8986-9031E0FAEBF4}" destId="{94EE6751-C0E0-4FC7-AEC9-0991052771D6}" srcOrd="3" destOrd="0" parTransId="{260E7F3F-76DA-4A67-8A24-44D602E53155}" sibTransId="{C45F5830-0151-4EF2-90E2-141A8C7D9C28}"/>
    <dgm:cxn modelId="{CC904114-1F43-4581-8C29-FD5945DA08CB}" type="presOf" srcId="{0F142979-0939-41C4-9BD8-9BDC09211AB2}" destId="{843D489B-7DA6-424E-AAB0-60AEBA3C60D7}" srcOrd="1" destOrd="1" presId="urn:microsoft.com/office/officeart/2005/8/layout/hList7"/>
    <dgm:cxn modelId="{13A82515-1241-44C4-A076-C39360AFF0A1}" type="presOf" srcId="{966A37AB-2523-497C-90B2-6C15FE7FD587}" destId="{97F0D799-FB35-4BDB-97E7-32A1DE7C184D}" srcOrd="1" destOrd="2" presId="urn:microsoft.com/office/officeart/2005/8/layout/hList7"/>
    <dgm:cxn modelId="{AAA2991D-1CC0-457C-A6B0-6B6CE1FC5458}" srcId="{8F4D2A47-7132-4579-91BE-11E6BBA2D65D}" destId="{99CAB5DA-A298-4EF0-9C09-5C99F8A0F715}" srcOrd="3" destOrd="0" parTransId="{977337CD-5A42-4B14-B83D-2E734C8B74CE}" sibTransId="{A2569131-2EAA-4BF1-BCAB-920ABC889D97}"/>
    <dgm:cxn modelId="{A74FDA21-3451-4DA1-8B2C-D7E12DE463DA}" type="presOf" srcId="{1A0574BF-2F80-4A34-9707-E9F4ADB011CE}" destId="{843D489B-7DA6-424E-AAB0-60AEBA3C60D7}" srcOrd="1" destOrd="2" presId="urn:microsoft.com/office/officeart/2005/8/layout/hList7"/>
    <dgm:cxn modelId="{29278E39-EB36-4156-A228-225131785DED}" srcId="{983EB0E1-AC77-47FB-B30F-A741CD168E31}" destId="{0F142979-0939-41C4-9BD8-9BDC09211AB2}" srcOrd="0" destOrd="0" parTransId="{86BCF4FF-9011-40FF-B75A-D62EAB7DCFE5}" sibTransId="{FD7E3DEB-9AAD-42B4-9836-56F88288F819}"/>
    <dgm:cxn modelId="{D0A4143F-B0FE-4FC5-89DC-7C2631ED1BDC}" type="presOf" srcId="{1EF74A57-A730-4A12-BF78-C77EB92FA1B3}" destId="{767666C6-99C6-49BC-A68F-27E0C8F97330}" srcOrd="1" destOrd="2" presId="urn:microsoft.com/office/officeart/2005/8/layout/hList7"/>
    <dgm:cxn modelId="{50C18141-2934-401F-BE8B-85B29AC65019}" type="presOf" srcId="{FA04A1C6-FA0F-40C0-96DE-74C9CA4420A6}" destId="{59FCC956-C770-4CCF-BD5C-D3591297DADB}" srcOrd="1" destOrd="2" presId="urn:microsoft.com/office/officeart/2005/8/layout/hList7"/>
    <dgm:cxn modelId="{77218341-47E2-4994-B380-2DEE295964D3}" type="presOf" srcId="{696F4058-8363-42A8-B9C9-82FEF4F7617B}" destId="{97F0D799-FB35-4BDB-97E7-32A1DE7C184D}" srcOrd="1" destOrd="1" presId="urn:microsoft.com/office/officeart/2005/8/layout/hList7"/>
    <dgm:cxn modelId="{68ADA545-4F8C-4BD4-A894-6627153A02E3}" srcId="{3EF3871A-DD68-4F15-8986-9031E0FAEBF4}" destId="{0AC1E52A-DA97-4E86-88CB-960AA9317DFB}" srcOrd="0" destOrd="0" parTransId="{60E65AA6-E81A-488D-9264-1994350126EE}" sibTransId="{E6428030-8334-4C0D-B2E2-3BD4EEBC5C47}"/>
    <dgm:cxn modelId="{4FA05D48-2D7A-4CF1-8737-2EE018B9327F}" type="presOf" srcId="{94EE6751-C0E0-4FC7-AEC9-0991052771D6}" destId="{721D08F0-6BDE-4C1D-8D78-31B085F8C81B}" srcOrd="0" destOrd="4" presId="urn:microsoft.com/office/officeart/2005/8/layout/hList7"/>
    <dgm:cxn modelId="{8B1AAB48-96B0-4E39-8128-27F767AFE7D8}" type="presOf" srcId="{EAF6F7FC-567F-4828-82F0-94809D79B2A9}" destId="{064F3D7C-9297-4963-855A-F31D2E7E76D1}" srcOrd="1" destOrd="1" presId="urn:microsoft.com/office/officeart/2005/8/layout/hList7"/>
    <dgm:cxn modelId="{136EBE4F-050D-4304-AB44-A28ADEBF9B19}" type="presOf" srcId="{090BBAD0-FFC5-4F4C-8CB9-3893E75B01E0}" destId="{0CA7F1F3-89C8-4455-B2AC-6998B69FC03E}" srcOrd="0" destOrd="0" presId="urn:microsoft.com/office/officeart/2005/8/layout/hList7"/>
    <dgm:cxn modelId="{5A3CB859-2E4E-41FE-8D0C-B50A4F07FF14}" srcId="{E5720215-6AED-42E8-B2A7-4CF7453D5B71}" destId="{69DDE4E8-7DB2-41F7-B2C1-B9B3943EF700}" srcOrd="1" destOrd="0" parTransId="{98D40EA4-D644-4EAB-97D7-359523E3B5B6}" sibTransId="{EA885D5B-D1F5-41DB-976D-86FB8805D19C}"/>
    <dgm:cxn modelId="{3FD47660-DA87-4C1F-8787-CC20F7BCA365}" type="presOf" srcId="{69DDE4E8-7DB2-41F7-B2C1-B9B3943EF700}" destId="{064F3D7C-9297-4963-855A-F31D2E7E76D1}" srcOrd="1" destOrd="2" presId="urn:microsoft.com/office/officeart/2005/8/layout/hList7"/>
    <dgm:cxn modelId="{6731F460-2F75-4F89-B2E7-DE2E913AC210}" type="presOf" srcId="{FA04A1C6-FA0F-40C0-96DE-74C9CA4420A6}" destId="{721D08F0-6BDE-4C1D-8D78-31B085F8C81B}" srcOrd="0" destOrd="2" presId="urn:microsoft.com/office/officeart/2005/8/layout/hList7"/>
    <dgm:cxn modelId="{B9F3DF62-360B-4D4F-871A-7B028428BBE6}" type="presOf" srcId="{309AA61F-26A9-464B-8ECB-48E9CA1C88B5}" destId="{98EB0B34-E0BD-482A-B371-F99C780551B2}" srcOrd="0" destOrd="3" presId="urn:microsoft.com/office/officeart/2005/8/layout/hList7"/>
    <dgm:cxn modelId="{E5BCDA63-F20E-4FDB-9B95-D045C5D56502}" type="presOf" srcId="{94EE6751-C0E0-4FC7-AEC9-0991052771D6}" destId="{59FCC956-C770-4CCF-BD5C-D3591297DADB}" srcOrd="1" destOrd="4" presId="urn:microsoft.com/office/officeart/2005/8/layout/hList7"/>
    <dgm:cxn modelId="{F3318864-08DD-49DC-94CE-F544316661FB}" srcId="{8F4D2A47-7132-4579-91BE-11E6BBA2D65D}" destId="{94D5CE0B-CBBD-4A5A-AE3B-D913244EB2B0}" srcOrd="0" destOrd="0" parTransId="{C80F5506-660B-4CCC-B971-52E9644888FB}" sibTransId="{37082BBF-1EDD-40D2-B22E-CF0D6D7F1F9C}"/>
    <dgm:cxn modelId="{B8712971-D398-4A4F-9D08-96E0572B48C6}" srcId="{3EF3871A-DD68-4F15-8986-9031E0FAEBF4}" destId="{FA04A1C6-FA0F-40C0-96DE-74C9CA4420A6}" srcOrd="1" destOrd="0" parTransId="{A0EEE91A-900E-4751-A923-DE1DAF5D4FD4}" sibTransId="{AFD3D2EB-5B64-4784-A208-58A9F1BC62F1}"/>
    <dgm:cxn modelId="{4B3E0C74-BECA-452D-A641-1B1E253F7934}" type="presOf" srcId="{0F142979-0939-41C4-9BD8-9BDC09211AB2}" destId="{4B37141F-DF54-4049-95BC-943B5C7AF5B4}" srcOrd="0" destOrd="1" presId="urn:microsoft.com/office/officeart/2005/8/layout/hList7"/>
    <dgm:cxn modelId="{5470D07E-D97C-4AB1-931D-C77B4A70E081}" type="presOf" srcId="{966A37AB-2523-497C-90B2-6C15FE7FD587}" destId="{D61F6546-E7B1-4964-A160-09D8DAFCB1A3}" srcOrd="0" destOrd="2" presId="urn:microsoft.com/office/officeart/2005/8/layout/hList7"/>
    <dgm:cxn modelId="{ABB94E80-CD12-44C5-8E05-9947A3BA2249}" type="presOf" srcId="{3EF3871A-DD68-4F15-8986-9031E0FAEBF4}" destId="{721D08F0-6BDE-4C1D-8D78-31B085F8C81B}" srcOrd="0" destOrd="0" presId="urn:microsoft.com/office/officeart/2005/8/layout/hList7"/>
    <dgm:cxn modelId="{2E3D4989-44C7-4149-A4DC-4EDFF12CBAED}" type="presOf" srcId="{5265509A-876A-47F4-A569-13B5435D0F0A}" destId="{721D08F0-6BDE-4C1D-8D78-31B085F8C81B}" srcOrd="0" destOrd="3" presId="urn:microsoft.com/office/officeart/2005/8/layout/hList7"/>
    <dgm:cxn modelId="{40B63B8C-F96F-4C96-85FB-C23E49221B2D}" srcId="{8F4D2A47-7132-4579-91BE-11E6BBA2D65D}" destId="{E5720215-6AED-42E8-B2A7-4CF7453D5B71}" srcOrd="5" destOrd="0" parTransId="{88558724-100B-4F0A-86E0-1F097EADCA89}" sibTransId="{F0C132DE-C164-4A8F-8217-33EB6CD464E2}"/>
    <dgm:cxn modelId="{0970DF8C-676C-4F2B-B15F-9AB11A221270}" srcId="{8F4D2A47-7132-4579-91BE-11E6BBA2D65D}" destId="{983EB0E1-AC77-47FB-B30F-A741CD168E31}" srcOrd="1" destOrd="0" parTransId="{F89F73F8-E52D-4393-BB7B-851AC35EF54A}" sibTransId="{090BBAD0-FFC5-4F4C-8CB9-3893E75B01E0}"/>
    <dgm:cxn modelId="{3629DE8D-0D9C-4C99-832F-C326056B58B3}" type="presOf" srcId="{B59FF453-3CDF-4093-8B13-4D577C596C24}" destId="{29F613A3-0B54-4F1E-AA06-6CFBAD183066}" srcOrd="0" destOrd="1" presId="urn:microsoft.com/office/officeart/2005/8/layout/hList7"/>
    <dgm:cxn modelId="{48E46391-6FED-4103-9C3A-E745F529C89C}" type="presOf" srcId="{1EF74A57-A730-4A12-BF78-C77EB92FA1B3}" destId="{98EB0B34-E0BD-482A-B371-F99C780551B2}" srcOrd="0" destOrd="2" presId="urn:microsoft.com/office/officeart/2005/8/layout/hList7"/>
    <dgm:cxn modelId="{6A968793-BBDB-4236-A9F0-41FB61A1086B}" type="presOf" srcId="{E5720215-6AED-42E8-B2A7-4CF7453D5B71}" destId="{6FC3B681-A82B-4459-B184-2E664D9366DE}" srcOrd="0" destOrd="0" presId="urn:microsoft.com/office/officeart/2005/8/layout/hList7"/>
    <dgm:cxn modelId="{D14D7894-B854-4781-B4EF-12E5C7767CAA}" type="presOf" srcId="{1A0574BF-2F80-4A34-9707-E9F4ADB011CE}" destId="{4B37141F-DF54-4049-95BC-943B5C7AF5B4}" srcOrd="0" destOrd="2" presId="urn:microsoft.com/office/officeart/2005/8/layout/hList7"/>
    <dgm:cxn modelId="{FC81CE95-1A78-44B6-9DEA-0279A9BFFE51}" srcId="{99CAB5DA-A298-4EF0-9C09-5C99F8A0F715}" destId="{309AA61F-26A9-464B-8ECB-48E9CA1C88B5}" srcOrd="2" destOrd="0" parTransId="{6D2F8622-E4C5-4BDA-B8B6-6530AD4B96F1}" sibTransId="{129FB9BE-62A8-409A-8062-8CA7090534A7}"/>
    <dgm:cxn modelId="{7B2B1B97-9600-4782-B67A-6A89DD6BFDCE}" type="presOf" srcId="{0AC1E52A-DA97-4E86-88CB-960AA9317DFB}" destId="{59FCC956-C770-4CCF-BD5C-D3591297DADB}" srcOrd="1" destOrd="1" presId="urn:microsoft.com/office/officeart/2005/8/layout/hList7"/>
    <dgm:cxn modelId="{4FAD289A-40E1-4771-A7FB-B8230C8EC286}" type="presOf" srcId="{B59FF453-3CDF-4093-8B13-4D577C596C24}" destId="{B057862A-DA5F-41D0-A73C-F617371BFA11}" srcOrd="1" destOrd="1" presId="urn:microsoft.com/office/officeart/2005/8/layout/hList7"/>
    <dgm:cxn modelId="{4FB68B9D-A5EB-463A-A55F-092796F208D0}" type="presOf" srcId="{3EF3871A-DD68-4F15-8986-9031E0FAEBF4}" destId="{59FCC956-C770-4CCF-BD5C-D3591297DADB}" srcOrd="1" destOrd="0" presId="urn:microsoft.com/office/officeart/2005/8/layout/hList7"/>
    <dgm:cxn modelId="{5D21B6A2-84D7-4567-92A1-06E7366583A4}" srcId="{99CAB5DA-A298-4EF0-9C09-5C99F8A0F715}" destId="{1EF74A57-A730-4A12-BF78-C77EB92FA1B3}" srcOrd="1" destOrd="0" parTransId="{3259702A-D794-46AD-AC43-EFEE1F0C3C6A}" sibTransId="{D87042B1-9F16-4013-BFC5-EE8DA7347CB9}"/>
    <dgm:cxn modelId="{F72722A3-4737-4836-8680-084479E42ACC}" type="presOf" srcId="{C9A414B6-EEDD-4328-A696-C21353F7B87D}" destId="{B057862A-DA5F-41D0-A73C-F617371BFA11}" srcOrd="1" destOrd="0" presId="urn:microsoft.com/office/officeart/2005/8/layout/hList7"/>
    <dgm:cxn modelId="{4D5232A4-6CEB-4C53-A074-143941D85FEC}" srcId="{94D5CE0B-CBBD-4A5A-AE3B-D913244EB2B0}" destId="{696F4058-8363-42A8-B9C9-82FEF4F7617B}" srcOrd="0" destOrd="0" parTransId="{2DED94C3-1BBC-4807-872A-63EC0505C275}" sibTransId="{2397E6D6-CC26-4555-B54B-A6DDAF78C4FF}"/>
    <dgm:cxn modelId="{EEDBCAA4-EFB1-436A-960B-4A2EC169BAD8}" type="presOf" srcId="{2DA915D3-0BF6-4F3E-8826-C473E350A4BB}" destId="{29F613A3-0B54-4F1E-AA06-6CFBAD183066}" srcOrd="0" destOrd="2" presId="urn:microsoft.com/office/officeart/2005/8/layout/hList7"/>
    <dgm:cxn modelId="{7A470BA5-97B2-418F-B3E4-DA3EBF57BC81}" type="presOf" srcId="{696F4058-8363-42A8-B9C9-82FEF4F7617B}" destId="{D61F6546-E7B1-4964-A160-09D8DAFCB1A3}" srcOrd="0" destOrd="1" presId="urn:microsoft.com/office/officeart/2005/8/layout/hList7"/>
    <dgm:cxn modelId="{89CA06A8-E60C-4C9E-80AC-F6B369B28B29}" srcId="{8F4D2A47-7132-4579-91BE-11E6BBA2D65D}" destId="{3EF3871A-DD68-4F15-8986-9031E0FAEBF4}" srcOrd="2" destOrd="0" parTransId="{E37D0316-4EA0-464A-955F-AAD7733B2ECB}" sibTransId="{EF111EA6-CC42-4686-BE7C-FA9C4640F680}"/>
    <dgm:cxn modelId="{8F882AAB-7941-4FCF-ACF3-AE5C90DF03A8}" type="presOf" srcId="{EF111EA6-CC42-4686-BE7C-FA9C4640F680}" destId="{75EEA8C0-8F44-4745-9B92-AAE896E25156}" srcOrd="0" destOrd="0" presId="urn:microsoft.com/office/officeart/2005/8/layout/hList7"/>
    <dgm:cxn modelId="{EA535CAB-2E93-4EBE-8A1A-1D2AB9DEAAB5}" type="presOf" srcId="{78365923-E679-48B1-A924-2601B6F52367}" destId="{98EB0B34-E0BD-482A-B371-F99C780551B2}" srcOrd="0" destOrd="1" presId="urn:microsoft.com/office/officeart/2005/8/layout/hList7"/>
    <dgm:cxn modelId="{93D1F3AE-91D4-4B54-8283-888F9F999B95}" type="presOf" srcId="{983EB0E1-AC77-47FB-B30F-A741CD168E31}" destId="{843D489B-7DA6-424E-AAB0-60AEBA3C60D7}" srcOrd="1" destOrd="0" presId="urn:microsoft.com/office/officeart/2005/8/layout/hList7"/>
    <dgm:cxn modelId="{77F73EAF-F9E3-4EE6-A787-80DCF388BE44}" srcId="{983EB0E1-AC77-47FB-B30F-A741CD168E31}" destId="{1A0574BF-2F80-4A34-9707-E9F4ADB011CE}" srcOrd="1" destOrd="0" parTransId="{4D9EEECD-FB66-43AC-A2E5-3E813AC15A1D}" sibTransId="{A7C4AE6E-C0A1-49DE-9380-345AC9DEC748}"/>
    <dgm:cxn modelId="{CE0B2DB1-8511-4103-AAE6-AD2D06FBF8A2}" srcId="{3EF3871A-DD68-4F15-8986-9031E0FAEBF4}" destId="{5265509A-876A-47F4-A569-13B5435D0F0A}" srcOrd="2" destOrd="0" parTransId="{698EB447-9CFE-4ECA-8592-2ADD762C020E}" sibTransId="{D699757B-D527-4310-8D8B-5BF8866EAF1C}"/>
    <dgm:cxn modelId="{663BD9B2-0E82-4C9B-A957-DA5A79A908DD}" type="presOf" srcId="{EAF6F7FC-567F-4828-82F0-94809D79B2A9}" destId="{6FC3B681-A82B-4459-B184-2E664D9366DE}" srcOrd="0" destOrd="1" presId="urn:microsoft.com/office/officeart/2005/8/layout/hList7"/>
    <dgm:cxn modelId="{DE2786B7-8803-4D5E-BD6D-1564B64EB934}" type="presOf" srcId="{E5720215-6AED-42E8-B2A7-4CF7453D5B71}" destId="{064F3D7C-9297-4963-855A-F31D2E7E76D1}" srcOrd="1" destOrd="0" presId="urn:microsoft.com/office/officeart/2005/8/layout/hList7"/>
    <dgm:cxn modelId="{8958F3B9-E6F3-4268-8555-26D978A179E1}" type="presOf" srcId="{983EB0E1-AC77-47FB-B30F-A741CD168E31}" destId="{4B37141F-DF54-4049-95BC-943B5C7AF5B4}" srcOrd="0" destOrd="0" presId="urn:microsoft.com/office/officeart/2005/8/layout/hList7"/>
    <dgm:cxn modelId="{04B250BD-05CD-45C9-A5C0-55B6CD54C391}" srcId="{E5720215-6AED-42E8-B2A7-4CF7453D5B71}" destId="{EAF6F7FC-567F-4828-82F0-94809D79B2A9}" srcOrd="0" destOrd="0" parTransId="{1FD5B1BF-6ABC-427F-9A9E-D32E25AF125A}" sibTransId="{0B08BE46-6B2F-40D7-A60A-E8E446B797C1}"/>
    <dgm:cxn modelId="{0A1F86C1-EE21-4434-A5E9-014D00E04756}" type="presOf" srcId="{C9A414B6-EEDD-4328-A696-C21353F7B87D}" destId="{29F613A3-0B54-4F1E-AA06-6CFBAD183066}" srcOrd="0" destOrd="0" presId="urn:microsoft.com/office/officeart/2005/8/layout/hList7"/>
    <dgm:cxn modelId="{121FD4C3-8808-45E0-9858-B6523D66A40F}" type="presOf" srcId="{0AC1E52A-DA97-4E86-88CB-960AA9317DFB}" destId="{721D08F0-6BDE-4C1D-8D78-31B085F8C81B}" srcOrd="0" destOrd="1" presId="urn:microsoft.com/office/officeart/2005/8/layout/hList7"/>
    <dgm:cxn modelId="{D2413EC7-1C40-469F-ADCD-812D945D7B43}" type="presOf" srcId="{94D5CE0B-CBBD-4A5A-AE3B-D913244EB2B0}" destId="{D61F6546-E7B1-4964-A160-09D8DAFCB1A3}" srcOrd="0" destOrd="0" presId="urn:microsoft.com/office/officeart/2005/8/layout/hList7"/>
    <dgm:cxn modelId="{DBD679D2-6102-4699-956F-C4BAD7090614}" srcId="{99CAB5DA-A298-4EF0-9C09-5C99F8A0F715}" destId="{78365923-E679-48B1-A924-2601B6F52367}" srcOrd="0" destOrd="0" parTransId="{04131129-AD57-4567-896E-906F2042A291}" sibTransId="{3FB17A6C-E05E-40A4-96D6-AC99587B17C9}"/>
    <dgm:cxn modelId="{5A0D2FDA-C0DB-4E53-92D6-B773D8CA07C2}" type="presOf" srcId="{99CAB5DA-A298-4EF0-9C09-5C99F8A0F715}" destId="{98EB0B34-E0BD-482A-B371-F99C780551B2}" srcOrd="0" destOrd="0" presId="urn:microsoft.com/office/officeart/2005/8/layout/hList7"/>
    <dgm:cxn modelId="{E79917DB-5C57-4D87-A4B8-14A828B4101D}" type="presOf" srcId="{309AA61F-26A9-464B-8ECB-48E9CA1C88B5}" destId="{767666C6-99C6-49BC-A68F-27E0C8F97330}" srcOrd="1" destOrd="3" presId="urn:microsoft.com/office/officeart/2005/8/layout/hList7"/>
    <dgm:cxn modelId="{BFB60FE1-B11F-4662-B137-FFA4066BBA7E}" type="presOf" srcId="{8F4D2A47-7132-4579-91BE-11E6BBA2D65D}" destId="{71235D46-A085-4BD3-B7AD-77BD7BDA8605}" srcOrd="0" destOrd="0" presId="urn:microsoft.com/office/officeart/2005/8/layout/hList7"/>
    <dgm:cxn modelId="{36C8DEE2-C652-491C-979D-C3677BF1B765}" srcId="{C9A414B6-EEDD-4328-A696-C21353F7B87D}" destId="{B59FF453-3CDF-4093-8B13-4D577C596C24}" srcOrd="0" destOrd="0" parTransId="{1E6417E5-A1EC-4D91-A29F-8E1B8AC56ADD}" sibTransId="{4FB3918F-4013-4B22-B8D1-46A21A49E7FD}"/>
    <dgm:cxn modelId="{E0DED1E6-2D2F-453C-9CB9-134B00F554EA}" srcId="{94D5CE0B-CBBD-4A5A-AE3B-D913244EB2B0}" destId="{966A37AB-2523-497C-90B2-6C15FE7FD587}" srcOrd="1" destOrd="0" parTransId="{E80316CA-595C-46EB-9D9D-FA31AD90972E}" sibTransId="{3EBA697E-9C39-46E6-99AB-FFD329039F6A}"/>
    <dgm:cxn modelId="{C74538F6-22F7-4691-948A-77BB45C2EB12}" srcId="{8F4D2A47-7132-4579-91BE-11E6BBA2D65D}" destId="{C9A414B6-EEDD-4328-A696-C21353F7B87D}" srcOrd="4" destOrd="0" parTransId="{8408E636-6881-4AC9-9350-8AB0218E6938}" sibTransId="{47C1B374-88AD-4625-8A78-E273E8F42997}"/>
    <dgm:cxn modelId="{EA8567F7-A131-4BD9-B628-A649F0D45AE6}" srcId="{C9A414B6-EEDD-4328-A696-C21353F7B87D}" destId="{2DA915D3-0BF6-4F3E-8826-C473E350A4BB}" srcOrd="1" destOrd="0" parTransId="{3513B28B-C70D-4ED7-BE6F-7716A1CDDD91}" sibTransId="{0C7F071D-AF6F-4579-8D4C-E81FE8808108}"/>
    <dgm:cxn modelId="{3995F2F7-0FD3-4008-84E3-A211C40BBF04}" type="presOf" srcId="{69DDE4E8-7DB2-41F7-B2C1-B9B3943EF700}" destId="{6FC3B681-A82B-4459-B184-2E664D9366DE}" srcOrd="0" destOrd="2" presId="urn:microsoft.com/office/officeart/2005/8/layout/hList7"/>
    <dgm:cxn modelId="{464EA4FB-8267-464E-B197-289D2A41BC05}" type="presOf" srcId="{47C1B374-88AD-4625-8A78-E273E8F42997}" destId="{70233472-3DDB-47FD-A6A0-954E4FD95EBF}" srcOrd="0" destOrd="0" presId="urn:microsoft.com/office/officeart/2005/8/layout/hList7"/>
    <dgm:cxn modelId="{765D75FC-E8CA-405B-BBBD-897AFAF14753}" type="presOf" srcId="{A2569131-2EAA-4BF1-BCAB-920ABC889D97}" destId="{F943C6E3-DE48-475B-B38E-CBAE96206943}" srcOrd="0" destOrd="0" presId="urn:microsoft.com/office/officeart/2005/8/layout/hList7"/>
    <dgm:cxn modelId="{62ECFD6D-0BF6-4B21-92A8-BA5D615FAA75}" type="presParOf" srcId="{71235D46-A085-4BD3-B7AD-77BD7BDA8605}" destId="{B8637F17-9FA6-4BAE-8590-0B5645935F2F}" srcOrd="0" destOrd="0" presId="urn:microsoft.com/office/officeart/2005/8/layout/hList7"/>
    <dgm:cxn modelId="{258EDE64-D9D4-49CD-96B6-27EE66A9FBDC}" type="presParOf" srcId="{71235D46-A085-4BD3-B7AD-77BD7BDA8605}" destId="{02A5F16B-73D8-46A8-A58F-6FBD42BC3550}" srcOrd="1" destOrd="0" presId="urn:microsoft.com/office/officeart/2005/8/layout/hList7"/>
    <dgm:cxn modelId="{89C85348-66BF-455C-9389-8EEA9AEF3F75}" type="presParOf" srcId="{02A5F16B-73D8-46A8-A58F-6FBD42BC3550}" destId="{77463676-CAF3-47EB-84D5-4E4849E1A899}" srcOrd="0" destOrd="0" presId="urn:microsoft.com/office/officeart/2005/8/layout/hList7"/>
    <dgm:cxn modelId="{B6D1337C-E5BA-4510-9076-C84B25C209E7}" type="presParOf" srcId="{77463676-CAF3-47EB-84D5-4E4849E1A899}" destId="{D61F6546-E7B1-4964-A160-09D8DAFCB1A3}" srcOrd="0" destOrd="0" presId="urn:microsoft.com/office/officeart/2005/8/layout/hList7"/>
    <dgm:cxn modelId="{C181B7CC-EDC3-4A77-9F8E-23C9B7D5DD8F}" type="presParOf" srcId="{77463676-CAF3-47EB-84D5-4E4849E1A899}" destId="{97F0D799-FB35-4BDB-97E7-32A1DE7C184D}" srcOrd="1" destOrd="0" presId="urn:microsoft.com/office/officeart/2005/8/layout/hList7"/>
    <dgm:cxn modelId="{ED3775C9-9B66-4579-A9A5-81313FE81481}" type="presParOf" srcId="{77463676-CAF3-47EB-84D5-4E4849E1A899}" destId="{72CF915F-F81F-43C4-8571-C44238D7F4C6}" srcOrd="2" destOrd="0" presId="urn:microsoft.com/office/officeart/2005/8/layout/hList7"/>
    <dgm:cxn modelId="{CC1CF8E3-C268-4166-8D09-6949DF0CA4D6}" type="presParOf" srcId="{77463676-CAF3-47EB-84D5-4E4849E1A899}" destId="{E3ED7F14-2510-4592-87C9-0FBD6DF79940}" srcOrd="3" destOrd="0" presId="urn:microsoft.com/office/officeart/2005/8/layout/hList7"/>
    <dgm:cxn modelId="{1A4D7F98-D3E5-45C6-83B6-20DC31342D21}" type="presParOf" srcId="{02A5F16B-73D8-46A8-A58F-6FBD42BC3550}" destId="{72A3DE30-35E3-462D-B56C-EB6F792DEE53}" srcOrd="1" destOrd="0" presId="urn:microsoft.com/office/officeart/2005/8/layout/hList7"/>
    <dgm:cxn modelId="{28369462-5D31-442A-8598-836DBFCBB1C6}" type="presParOf" srcId="{02A5F16B-73D8-46A8-A58F-6FBD42BC3550}" destId="{734FB6EA-95C0-47C9-BE2A-A2005F8606B6}" srcOrd="2" destOrd="0" presId="urn:microsoft.com/office/officeart/2005/8/layout/hList7"/>
    <dgm:cxn modelId="{6EC95136-DAEB-4E38-9D9F-F70EC492E42A}" type="presParOf" srcId="{734FB6EA-95C0-47C9-BE2A-A2005F8606B6}" destId="{4B37141F-DF54-4049-95BC-943B5C7AF5B4}" srcOrd="0" destOrd="0" presId="urn:microsoft.com/office/officeart/2005/8/layout/hList7"/>
    <dgm:cxn modelId="{3CFA98E9-7A5F-4C73-88CF-CB2A52D0F15F}" type="presParOf" srcId="{734FB6EA-95C0-47C9-BE2A-A2005F8606B6}" destId="{843D489B-7DA6-424E-AAB0-60AEBA3C60D7}" srcOrd="1" destOrd="0" presId="urn:microsoft.com/office/officeart/2005/8/layout/hList7"/>
    <dgm:cxn modelId="{043754D5-8242-4F46-AA21-2C9CAA5AEA50}" type="presParOf" srcId="{734FB6EA-95C0-47C9-BE2A-A2005F8606B6}" destId="{4754D64B-B652-4107-9157-EAB4B51E4CF3}" srcOrd="2" destOrd="0" presId="urn:microsoft.com/office/officeart/2005/8/layout/hList7"/>
    <dgm:cxn modelId="{60C14819-63F3-4CC5-AE09-6218EF313B74}" type="presParOf" srcId="{734FB6EA-95C0-47C9-BE2A-A2005F8606B6}" destId="{BF7EEE1F-7E67-4835-90B9-3CA1894F7768}" srcOrd="3" destOrd="0" presId="urn:microsoft.com/office/officeart/2005/8/layout/hList7"/>
    <dgm:cxn modelId="{0068A507-7690-4C41-8AD4-F936ADD80659}" type="presParOf" srcId="{02A5F16B-73D8-46A8-A58F-6FBD42BC3550}" destId="{0CA7F1F3-89C8-4455-B2AC-6998B69FC03E}" srcOrd="3" destOrd="0" presId="urn:microsoft.com/office/officeart/2005/8/layout/hList7"/>
    <dgm:cxn modelId="{A2595813-494B-486B-B047-380755A0D725}" type="presParOf" srcId="{02A5F16B-73D8-46A8-A58F-6FBD42BC3550}" destId="{32CDAA91-6B92-4CCF-A6F4-FA6AD06DFCA0}" srcOrd="4" destOrd="0" presId="urn:microsoft.com/office/officeart/2005/8/layout/hList7"/>
    <dgm:cxn modelId="{20A5193F-016B-4824-BAC0-FD9F99A4EB7A}" type="presParOf" srcId="{32CDAA91-6B92-4CCF-A6F4-FA6AD06DFCA0}" destId="{721D08F0-6BDE-4C1D-8D78-31B085F8C81B}" srcOrd="0" destOrd="0" presId="urn:microsoft.com/office/officeart/2005/8/layout/hList7"/>
    <dgm:cxn modelId="{950381FA-A336-4E10-BE06-E976BBF548F8}" type="presParOf" srcId="{32CDAA91-6B92-4CCF-A6F4-FA6AD06DFCA0}" destId="{59FCC956-C770-4CCF-BD5C-D3591297DADB}" srcOrd="1" destOrd="0" presId="urn:microsoft.com/office/officeart/2005/8/layout/hList7"/>
    <dgm:cxn modelId="{86EBF03D-3769-4E8D-9462-648C60F2F75C}" type="presParOf" srcId="{32CDAA91-6B92-4CCF-A6F4-FA6AD06DFCA0}" destId="{093A474F-352C-4FED-8A8E-71D2EFA1BC45}" srcOrd="2" destOrd="0" presId="urn:microsoft.com/office/officeart/2005/8/layout/hList7"/>
    <dgm:cxn modelId="{65A04A50-749D-4F48-A039-C343585957F3}" type="presParOf" srcId="{32CDAA91-6B92-4CCF-A6F4-FA6AD06DFCA0}" destId="{525198F2-E547-4CD4-BC43-F8C7F97F1C30}" srcOrd="3" destOrd="0" presId="urn:microsoft.com/office/officeart/2005/8/layout/hList7"/>
    <dgm:cxn modelId="{FA6EF3E2-0EBE-42CC-8A41-797F832A9548}" type="presParOf" srcId="{02A5F16B-73D8-46A8-A58F-6FBD42BC3550}" destId="{75EEA8C0-8F44-4745-9B92-AAE896E25156}" srcOrd="5" destOrd="0" presId="urn:microsoft.com/office/officeart/2005/8/layout/hList7"/>
    <dgm:cxn modelId="{B3C4F560-4201-4EFA-BD26-272A321949E8}" type="presParOf" srcId="{02A5F16B-73D8-46A8-A58F-6FBD42BC3550}" destId="{FC17D706-6B42-4E47-8B89-73D349ADEF49}" srcOrd="6" destOrd="0" presId="urn:microsoft.com/office/officeart/2005/8/layout/hList7"/>
    <dgm:cxn modelId="{EA73B7BC-0BE3-4E81-8B56-D55FC9AC5126}" type="presParOf" srcId="{FC17D706-6B42-4E47-8B89-73D349ADEF49}" destId="{98EB0B34-E0BD-482A-B371-F99C780551B2}" srcOrd="0" destOrd="0" presId="urn:microsoft.com/office/officeart/2005/8/layout/hList7"/>
    <dgm:cxn modelId="{0149987A-D384-4FE3-81B1-DD7D64D9B2A0}" type="presParOf" srcId="{FC17D706-6B42-4E47-8B89-73D349ADEF49}" destId="{767666C6-99C6-49BC-A68F-27E0C8F97330}" srcOrd="1" destOrd="0" presId="urn:microsoft.com/office/officeart/2005/8/layout/hList7"/>
    <dgm:cxn modelId="{14F72C77-2342-406B-BF2B-CD41F5A9249E}" type="presParOf" srcId="{FC17D706-6B42-4E47-8B89-73D349ADEF49}" destId="{A48AD597-F757-4CDB-A4CE-1B91FBD902E8}" srcOrd="2" destOrd="0" presId="urn:microsoft.com/office/officeart/2005/8/layout/hList7"/>
    <dgm:cxn modelId="{74A6F1FC-2C72-44E6-9AD1-56DCFDC6BF3E}" type="presParOf" srcId="{FC17D706-6B42-4E47-8B89-73D349ADEF49}" destId="{9E3F19A2-6A41-4513-8DF4-0151BD344899}" srcOrd="3" destOrd="0" presId="urn:microsoft.com/office/officeart/2005/8/layout/hList7"/>
    <dgm:cxn modelId="{3D66C9B5-B722-4739-8158-05D4226C6374}" type="presParOf" srcId="{02A5F16B-73D8-46A8-A58F-6FBD42BC3550}" destId="{F943C6E3-DE48-475B-B38E-CBAE96206943}" srcOrd="7" destOrd="0" presId="urn:microsoft.com/office/officeart/2005/8/layout/hList7"/>
    <dgm:cxn modelId="{616F0CE2-1192-4EF7-964F-259DDA4ED49C}" type="presParOf" srcId="{02A5F16B-73D8-46A8-A58F-6FBD42BC3550}" destId="{6F7AF6B1-1F23-4B86-B253-40CC3ED9E47D}" srcOrd="8" destOrd="0" presId="urn:microsoft.com/office/officeart/2005/8/layout/hList7"/>
    <dgm:cxn modelId="{4EAC435C-ED33-4505-A9B9-1D97C3EC15DC}" type="presParOf" srcId="{6F7AF6B1-1F23-4B86-B253-40CC3ED9E47D}" destId="{29F613A3-0B54-4F1E-AA06-6CFBAD183066}" srcOrd="0" destOrd="0" presId="urn:microsoft.com/office/officeart/2005/8/layout/hList7"/>
    <dgm:cxn modelId="{8D6BBACB-CA62-4144-B2D2-B26140C7A47A}" type="presParOf" srcId="{6F7AF6B1-1F23-4B86-B253-40CC3ED9E47D}" destId="{B057862A-DA5F-41D0-A73C-F617371BFA11}" srcOrd="1" destOrd="0" presId="urn:microsoft.com/office/officeart/2005/8/layout/hList7"/>
    <dgm:cxn modelId="{54696DB6-2665-46DB-8D20-B4B5B653E3C7}" type="presParOf" srcId="{6F7AF6B1-1F23-4B86-B253-40CC3ED9E47D}" destId="{296A5272-DB54-4DBB-BB5F-586E70A5857D}" srcOrd="2" destOrd="0" presId="urn:microsoft.com/office/officeart/2005/8/layout/hList7"/>
    <dgm:cxn modelId="{866041DD-A094-4FFF-932D-941087C3BC2C}" type="presParOf" srcId="{6F7AF6B1-1F23-4B86-B253-40CC3ED9E47D}" destId="{F53E179F-68B4-491C-A032-0F59C72088B9}" srcOrd="3" destOrd="0" presId="urn:microsoft.com/office/officeart/2005/8/layout/hList7"/>
    <dgm:cxn modelId="{43A80D5B-1E3E-4AAE-9546-5F2C3D65F7BA}" type="presParOf" srcId="{02A5F16B-73D8-46A8-A58F-6FBD42BC3550}" destId="{70233472-3DDB-47FD-A6A0-954E4FD95EBF}" srcOrd="9" destOrd="0" presId="urn:microsoft.com/office/officeart/2005/8/layout/hList7"/>
    <dgm:cxn modelId="{87635C7F-1FE8-45A8-B68C-2FBE78E73586}" type="presParOf" srcId="{02A5F16B-73D8-46A8-A58F-6FBD42BC3550}" destId="{85170E46-136E-42E6-9C0D-817C95EEFD38}" srcOrd="10" destOrd="0" presId="urn:microsoft.com/office/officeart/2005/8/layout/hList7"/>
    <dgm:cxn modelId="{02FC97CC-EAC5-44FB-B6A4-EA3220EE4CD4}" type="presParOf" srcId="{85170E46-136E-42E6-9C0D-817C95EEFD38}" destId="{6FC3B681-A82B-4459-B184-2E664D9366DE}" srcOrd="0" destOrd="0" presId="urn:microsoft.com/office/officeart/2005/8/layout/hList7"/>
    <dgm:cxn modelId="{8D90FC1F-C6FA-439C-B3EE-0C42DE2C5AA5}" type="presParOf" srcId="{85170E46-136E-42E6-9C0D-817C95EEFD38}" destId="{064F3D7C-9297-4963-855A-F31D2E7E76D1}" srcOrd="1" destOrd="0" presId="urn:microsoft.com/office/officeart/2005/8/layout/hList7"/>
    <dgm:cxn modelId="{FFA1AB8B-7660-48B5-902D-005A509B2DA4}" type="presParOf" srcId="{85170E46-136E-42E6-9C0D-817C95EEFD38}" destId="{39309331-351C-44E9-B2DB-512168A276DA}" srcOrd="2" destOrd="0" presId="urn:microsoft.com/office/officeart/2005/8/layout/hList7"/>
    <dgm:cxn modelId="{EE48E489-B212-4BD9-AB06-72F6A756CC6C}" type="presParOf" srcId="{85170E46-136E-42E6-9C0D-817C95EEFD38}" destId="{9D796EB4-5C7D-4CD4-8C32-4160D2385E82}" srcOrd="3" destOrd="0" presId="urn:microsoft.com/office/officeart/2005/8/layout/hList7"/>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61F6546-E7B1-4964-A160-09D8DAFCB1A3}">
      <dsp:nvSpPr>
        <dsp:cNvPr id="0" name=""/>
        <dsp:cNvSpPr/>
      </dsp:nvSpPr>
      <dsp:spPr>
        <a:xfrm>
          <a:off x="75" y="0"/>
          <a:ext cx="1001004" cy="1793875"/>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2672" tIns="42672" rIns="42672" bIns="42672" numCol="1" spcCol="1270" anchor="t" anchorCtr="1">
          <a:noAutofit/>
        </a:bodyPr>
        <a:lstStyle/>
        <a:p>
          <a:pPr marL="0" lvl="0" indent="0" algn="l" defTabSz="266700">
            <a:lnSpc>
              <a:spcPct val="90000"/>
            </a:lnSpc>
            <a:spcBef>
              <a:spcPct val="0"/>
            </a:spcBef>
            <a:spcAft>
              <a:spcPct val="35000"/>
            </a:spcAft>
            <a:buNone/>
          </a:pPr>
          <a:r>
            <a:rPr lang="en-US" sz="600" b="1" kern="1200"/>
            <a:t>Application</a:t>
          </a:r>
          <a:endParaRPr lang="en-US" sz="600" b="1" kern="1200" dirty="0"/>
        </a:p>
        <a:p>
          <a:pPr marL="57150" lvl="1" indent="-57150" algn="l" defTabSz="266700">
            <a:lnSpc>
              <a:spcPct val="90000"/>
            </a:lnSpc>
            <a:spcBef>
              <a:spcPct val="0"/>
            </a:spcBef>
            <a:spcAft>
              <a:spcPct val="15000"/>
            </a:spcAft>
            <a:buChar char="•"/>
          </a:pPr>
          <a:r>
            <a:rPr lang="en-US" sz="600" kern="1200" dirty="0"/>
            <a:t>A barrower applies for a loan</a:t>
          </a:r>
        </a:p>
        <a:p>
          <a:pPr marL="57150" lvl="1" indent="-57150" algn="l" defTabSz="266700">
            <a:lnSpc>
              <a:spcPct val="90000"/>
            </a:lnSpc>
            <a:spcBef>
              <a:spcPct val="0"/>
            </a:spcBef>
            <a:spcAft>
              <a:spcPct val="15000"/>
            </a:spcAft>
            <a:buChar char="•"/>
          </a:pPr>
          <a:r>
            <a:rPr lang="en-US" sz="600" kern="1200" dirty="0"/>
            <a:t>Loan amount may as small as $25</a:t>
          </a:r>
        </a:p>
      </dsp:txBody>
      <dsp:txXfrm>
        <a:off x="75" y="717550"/>
        <a:ext cx="1001004" cy="717550"/>
      </dsp:txXfrm>
    </dsp:sp>
    <dsp:sp modelId="{E3ED7F14-2510-4592-87C9-0FBD6DF79940}">
      <dsp:nvSpPr>
        <dsp:cNvPr id="0" name=""/>
        <dsp:cNvSpPr/>
      </dsp:nvSpPr>
      <dsp:spPr>
        <a:xfrm>
          <a:off x="227891" y="224933"/>
          <a:ext cx="463450" cy="398242"/>
        </a:xfrm>
        <a:prstGeom prst="ellipse">
          <a:avLst/>
        </a:prstGeom>
        <a:blipFill rotWithShape="1">
          <a:blip xmlns:r="http://schemas.openxmlformats.org/officeDocument/2006/relationships" r:embed="rId1"/>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B37141F-DF54-4049-95BC-943B5C7AF5B4}">
      <dsp:nvSpPr>
        <dsp:cNvPr id="0" name=""/>
        <dsp:cNvSpPr/>
      </dsp:nvSpPr>
      <dsp:spPr>
        <a:xfrm>
          <a:off x="1041419" y="0"/>
          <a:ext cx="1001004" cy="1793875"/>
        </a:xfrm>
        <a:prstGeom prst="roundRect">
          <a:avLst>
            <a:gd name="adj" fmla="val 10000"/>
          </a:avLst>
        </a:prstGeom>
        <a:solidFill>
          <a:schemeClr val="accent5">
            <a:hueOff val="-1351709"/>
            <a:satOff val="-3484"/>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2672" tIns="42672" rIns="42672" bIns="42672" numCol="1" spcCol="1270" anchor="t" anchorCtr="1">
          <a:noAutofit/>
        </a:bodyPr>
        <a:lstStyle/>
        <a:p>
          <a:pPr marL="0" lvl="0" indent="0" algn="l" defTabSz="266700">
            <a:lnSpc>
              <a:spcPct val="90000"/>
            </a:lnSpc>
            <a:spcBef>
              <a:spcPct val="0"/>
            </a:spcBef>
            <a:spcAft>
              <a:spcPct val="35000"/>
            </a:spcAft>
            <a:buNone/>
          </a:pPr>
          <a:r>
            <a:rPr lang="en-US" sz="600" b="1" kern="1200"/>
            <a:t>Evaluation</a:t>
          </a:r>
          <a:endParaRPr lang="en-US" sz="600" b="1" kern="1200" dirty="0"/>
        </a:p>
        <a:p>
          <a:pPr marL="57150" lvl="1" indent="-57150" algn="l" defTabSz="266700">
            <a:lnSpc>
              <a:spcPct val="90000"/>
            </a:lnSpc>
            <a:spcBef>
              <a:spcPct val="0"/>
            </a:spcBef>
            <a:spcAft>
              <a:spcPct val="15000"/>
            </a:spcAft>
            <a:buChar char="•"/>
          </a:pPr>
          <a:r>
            <a:rPr lang="en-US" sz="600" kern="1200"/>
            <a:t>Loan application goes through the underwriting &amp; approval process</a:t>
          </a:r>
          <a:endParaRPr lang="en-US" sz="600" kern="1200" dirty="0"/>
        </a:p>
        <a:p>
          <a:pPr marL="57150" lvl="1" indent="-57150" algn="l" defTabSz="266700">
            <a:lnSpc>
              <a:spcPct val="90000"/>
            </a:lnSpc>
            <a:spcBef>
              <a:spcPct val="0"/>
            </a:spcBef>
            <a:spcAft>
              <a:spcPct val="15000"/>
            </a:spcAft>
            <a:buChar char="•"/>
          </a:pPr>
          <a:endParaRPr lang="en-US" sz="600" kern="1200" dirty="0"/>
        </a:p>
      </dsp:txBody>
      <dsp:txXfrm>
        <a:off x="1041419" y="717550"/>
        <a:ext cx="1001004" cy="717550"/>
      </dsp:txXfrm>
    </dsp:sp>
    <dsp:sp modelId="{BF7EEE1F-7E67-4835-90B9-3CA1894F7768}">
      <dsp:nvSpPr>
        <dsp:cNvPr id="0" name=""/>
        <dsp:cNvSpPr/>
      </dsp:nvSpPr>
      <dsp:spPr>
        <a:xfrm>
          <a:off x="1266350" y="210500"/>
          <a:ext cx="477965" cy="398242"/>
        </a:xfrm>
        <a:prstGeom prst="ellipse">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21D08F0-6BDE-4C1D-8D78-31B085F8C81B}">
      <dsp:nvSpPr>
        <dsp:cNvPr id="0" name=""/>
        <dsp:cNvSpPr/>
      </dsp:nvSpPr>
      <dsp:spPr>
        <a:xfrm>
          <a:off x="2062143" y="0"/>
          <a:ext cx="1001004" cy="1793875"/>
        </a:xfrm>
        <a:prstGeom prst="roundRect">
          <a:avLst>
            <a:gd name="adj" fmla="val 10000"/>
          </a:avLst>
        </a:prstGeom>
        <a:solidFill>
          <a:schemeClr val="accent5">
            <a:hueOff val="-2703417"/>
            <a:satOff val="-6968"/>
            <a:lumOff val="-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2672" tIns="42672" rIns="42672" bIns="42672" numCol="1" spcCol="1270" anchor="t" anchorCtr="1">
          <a:noAutofit/>
        </a:bodyPr>
        <a:lstStyle/>
        <a:p>
          <a:pPr marL="0" lvl="0" indent="0" algn="l" defTabSz="266700">
            <a:lnSpc>
              <a:spcPct val="90000"/>
            </a:lnSpc>
            <a:spcBef>
              <a:spcPct val="0"/>
            </a:spcBef>
            <a:spcAft>
              <a:spcPct val="35000"/>
            </a:spcAft>
            <a:buNone/>
          </a:pPr>
          <a:r>
            <a:rPr lang="en-US" sz="600" b="1" kern="1200"/>
            <a:t>Fund Raising</a:t>
          </a:r>
          <a:endParaRPr lang="en-US" sz="600" b="1" kern="1200" dirty="0"/>
        </a:p>
        <a:p>
          <a:pPr marL="57150" lvl="1" indent="-57150" algn="l" defTabSz="266700">
            <a:lnSpc>
              <a:spcPct val="90000"/>
            </a:lnSpc>
            <a:spcBef>
              <a:spcPct val="0"/>
            </a:spcBef>
            <a:spcAft>
              <a:spcPct val="15000"/>
            </a:spcAft>
            <a:buChar char="•"/>
          </a:pPr>
          <a:r>
            <a:rPr lang="en-US" sz="600" kern="1200" dirty="0"/>
            <a:t>The loan is posted on Kiva portal seeking lenders to support</a:t>
          </a:r>
        </a:p>
        <a:p>
          <a:pPr marL="57150" lvl="1" indent="-57150" algn="l" defTabSz="266700">
            <a:lnSpc>
              <a:spcPct val="90000"/>
            </a:lnSpc>
            <a:spcBef>
              <a:spcPct val="0"/>
            </a:spcBef>
            <a:spcAft>
              <a:spcPct val="15000"/>
            </a:spcAft>
            <a:buChar char="•"/>
          </a:pPr>
          <a:r>
            <a:rPr lang="en-US" sz="600" kern="1200" dirty="0"/>
            <a:t>Loan application expires if not funded in 30days</a:t>
          </a:r>
        </a:p>
        <a:p>
          <a:pPr marL="57150" lvl="1" indent="-57150" algn="l" defTabSz="266700">
            <a:lnSpc>
              <a:spcPct val="90000"/>
            </a:lnSpc>
            <a:spcBef>
              <a:spcPct val="0"/>
            </a:spcBef>
            <a:spcAft>
              <a:spcPct val="15000"/>
            </a:spcAft>
            <a:buChar char="•"/>
          </a:pPr>
          <a:endParaRPr lang="en-US" sz="600" kern="1200" dirty="0"/>
        </a:p>
        <a:p>
          <a:pPr marL="57150" lvl="1" indent="-57150" algn="l" defTabSz="266700">
            <a:lnSpc>
              <a:spcPct val="90000"/>
            </a:lnSpc>
            <a:spcBef>
              <a:spcPct val="0"/>
            </a:spcBef>
            <a:spcAft>
              <a:spcPct val="15000"/>
            </a:spcAft>
            <a:buChar char="•"/>
          </a:pPr>
          <a:r>
            <a:rPr lang="en-US" sz="600" kern="1200" dirty="0"/>
            <a:t>Fund raising complete</a:t>
          </a:r>
        </a:p>
      </dsp:txBody>
      <dsp:txXfrm>
        <a:off x="2062143" y="717550"/>
        <a:ext cx="1001004" cy="717550"/>
      </dsp:txXfrm>
    </dsp:sp>
    <dsp:sp modelId="{525198F2-E547-4CD4-BC43-F8C7F97F1C30}">
      <dsp:nvSpPr>
        <dsp:cNvPr id="0" name=""/>
        <dsp:cNvSpPr/>
      </dsp:nvSpPr>
      <dsp:spPr>
        <a:xfrm>
          <a:off x="2345242" y="218203"/>
          <a:ext cx="434806" cy="391832"/>
        </a:xfrm>
        <a:prstGeom prst="ellipse">
          <a:avLst/>
        </a:prstGeom>
        <a:blipFill rotWithShape="1">
          <a:blip xmlns:r="http://schemas.openxmlformats.org/officeDocument/2006/relationships" r:embed="rId3"/>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8EB0B34-E0BD-482A-B371-F99C780551B2}">
      <dsp:nvSpPr>
        <dsp:cNvPr id="0" name=""/>
        <dsp:cNvSpPr/>
      </dsp:nvSpPr>
      <dsp:spPr>
        <a:xfrm>
          <a:off x="3093177" y="0"/>
          <a:ext cx="1001004" cy="1793875"/>
        </a:xfrm>
        <a:prstGeom prst="roundRect">
          <a:avLst>
            <a:gd name="adj" fmla="val 10000"/>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2672" tIns="42672" rIns="42672" bIns="42672" numCol="1" spcCol="1270" anchor="t" anchorCtr="1">
          <a:noAutofit/>
        </a:bodyPr>
        <a:lstStyle/>
        <a:p>
          <a:pPr marL="0" lvl="0" indent="0" algn="l" defTabSz="266700">
            <a:lnSpc>
              <a:spcPct val="90000"/>
            </a:lnSpc>
            <a:spcBef>
              <a:spcPct val="0"/>
            </a:spcBef>
            <a:spcAft>
              <a:spcPct val="35000"/>
            </a:spcAft>
            <a:buNone/>
          </a:pPr>
          <a:r>
            <a:rPr lang="en-US" sz="600" b="1" kern="1200"/>
            <a:t>Disburse loan</a:t>
          </a:r>
          <a:endParaRPr lang="en-US" sz="600" b="1" kern="1200" dirty="0"/>
        </a:p>
        <a:p>
          <a:pPr marL="57150" lvl="1" indent="-57150" algn="l" defTabSz="266700">
            <a:lnSpc>
              <a:spcPct val="90000"/>
            </a:lnSpc>
            <a:spcBef>
              <a:spcPct val="0"/>
            </a:spcBef>
            <a:spcAft>
              <a:spcPct val="15000"/>
            </a:spcAft>
            <a:buChar char="•"/>
          </a:pPr>
          <a:r>
            <a:rPr lang="en-US" sz="600" kern="1200" dirty="0"/>
            <a:t>A loan can be disbursed directly or field partners</a:t>
          </a:r>
        </a:p>
        <a:p>
          <a:pPr marL="57150" lvl="1" indent="-57150" algn="l" defTabSz="266700">
            <a:lnSpc>
              <a:spcPct val="90000"/>
            </a:lnSpc>
            <a:spcBef>
              <a:spcPct val="0"/>
            </a:spcBef>
            <a:spcAft>
              <a:spcPct val="15000"/>
            </a:spcAft>
            <a:buChar char="•"/>
          </a:pPr>
          <a:endParaRPr lang="en-US" sz="600" kern="1200" dirty="0"/>
        </a:p>
        <a:p>
          <a:pPr marL="57150" lvl="1" indent="-57150" algn="l" defTabSz="266700">
            <a:lnSpc>
              <a:spcPct val="90000"/>
            </a:lnSpc>
            <a:spcBef>
              <a:spcPct val="0"/>
            </a:spcBef>
            <a:spcAft>
              <a:spcPct val="15000"/>
            </a:spcAft>
            <a:buChar char="•"/>
          </a:pPr>
          <a:r>
            <a:rPr lang="en-US" sz="600" kern="1200" dirty="0"/>
            <a:t>Loan amount may as small as $25</a:t>
          </a:r>
        </a:p>
      </dsp:txBody>
      <dsp:txXfrm>
        <a:off x="3093177" y="717550"/>
        <a:ext cx="1001004" cy="717550"/>
      </dsp:txXfrm>
    </dsp:sp>
    <dsp:sp modelId="{9E3F19A2-6A41-4513-8DF4-0151BD344899}">
      <dsp:nvSpPr>
        <dsp:cNvPr id="0" name=""/>
        <dsp:cNvSpPr/>
      </dsp:nvSpPr>
      <dsp:spPr>
        <a:xfrm>
          <a:off x="3346886" y="192529"/>
          <a:ext cx="471771" cy="391844"/>
        </a:xfrm>
        <a:prstGeom prst="ellipse">
          <a:avLst/>
        </a:prstGeom>
        <a:blipFill rotWithShape="1">
          <a:blip xmlns:r="http://schemas.openxmlformats.org/officeDocument/2006/relationships" r:embed="rId4"/>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9F613A3-0B54-4F1E-AA06-6CFBAD183066}">
      <dsp:nvSpPr>
        <dsp:cNvPr id="0" name=""/>
        <dsp:cNvSpPr/>
      </dsp:nvSpPr>
      <dsp:spPr>
        <a:xfrm>
          <a:off x="4124211" y="0"/>
          <a:ext cx="1001004" cy="1793875"/>
        </a:xfrm>
        <a:prstGeom prst="roundRect">
          <a:avLst>
            <a:gd name="adj" fmla="val 10000"/>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2672" tIns="42672" rIns="42672" bIns="42672" numCol="1" spcCol="1270" anchor="t" anchorCtr="1">
          <a:noAutofit/>
        </a:bodyPr>
        <a:lstStyle/>
        <a:p>
          <a:pPr marL="0" lvl="0" indent="0" algn="l" defTabSz="266700">
            <a:lnSpc>
              <a:spcPct val="90000"/>
            </a:lnSpc>
            <a:spcBef>
              <a:spcPct val="0"/>
            </a:spcBef>
            <a:spcAft>
              <a:spcPct val="35000"/>
            </a:spcAft>
            <a:buNone/>
          </a:pPr>
          <a:r>
            <a:rPr lang="en-US" sz="600" b="1" kern="1200"/>
            <a:t>Repayment</a:t>
          </a:r>
          <a:endParaRPr lang="en-US" sz="600" b="1" kern="1200" dirty="0"/>
        </a:p>
        <a:p>
          <a:pPr marL="57150" lvl="1" indent="-57150" algn="l" defTabSz="266700">
            <a:lnSpc>
              <a:spcPct val="90000"/>
            </a:lnSpc>
            <a:spcBef>
              <a:spcPct val="0"/>
            </a:spcBef>
            <a:spcAft>
              <a:spcPct val="15000"/>
            </a:spcAft>
            <a:buChar char="•"/>
          </a:pPr>
          <a:r>
            <a:rPr lang="en-US" sz="600" kern="1200" dirty="0"/>
            <a:t>Barrowers repay the loan as per the term loan</a:t>
          </a:r>
        </a:p>
        <a:p>
          <a:pPr marL="57150" lvl="1" indent="-57150" algn="l" defTabSz="266700">
            <a:lnSpc>
              <a:spcPct val="90000"/>
            </a:lnSpc>
            <a:spcBef>
              <a:spcPct val="0"/>
            </a:spcBef>
            <a:spcAft>
              <a:spcPct val="15000"/>
            </a:spcAft>
            <a:buChar char="•"/>
          </a:pPr>
          <a:r>
            <a:rPr lang="en-US" sz="600" kern="1200" dirty="0"/>
            <a:t>Loan amount may as small as $25</a:t>
          </a:r>
        </a:p>
      </dsp:txBody>
      <dsp:txXfrm>
        <a:off x="4124211" y="717550"/>
        <a:ext cx="1001004" cy="717550"/>
      </dsp:txXfrm>
    </dsp:sp>
    <dsp:sp modelId="{F53E179F-68B4-491C-A032-0F59C72088B9}">
      <dsp:nvSpPr>
        <dsp:cNvPr id="0" name=""/>
        <dsp:cNvSpPr/>
      </dsp:nvSpPr>
      <dsp:spPr>
        <a:xfrm>
          <a:off x="4371014" y="208750"/>
          <a:ext cx="473013" cy="382675"/>
        </a:xfrm>
        <a:prstGeom prst="ellipse">
          <a:avLst/>
        </a:prstGeom>
        <a:blipFill rotWithShape="1">
          <a:blip xmlns:r="http://schemas.openxmlformats.org/officeDocument/2006/relationships" r:embed="rId5"/>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FC3B681-A82B-4459-B184-2E664D9366DE}">
      <dsp:nvSpPr>
        <dsp:cNvPr id="0" name=""/>
        <dsp:cNvSpPr/>
      </dsp:nvSpPr>
      <dsp:spPr>
        <a:xfrm>
          <a:off x="5155320" y="0"/>
          <a:ext cx="1001004" cy="1793875"/>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2672" tIns="42672" rIns="42672" bIns="42672" numCol="1" spcCol="1270" anchor="t" anchorCtr="1">
          <a:noAutofit/>
        </a:bodyPr>
        <a:lstStyle/>
        <a:p>
          <a:pPr marL="0" lvl="0" indent="0" algn="l" defTabSz="266700">
            <a:lnSpc>
              <a:spcPct val="90000"/>
            </a:lnSpc>
            <a:spcBef>
              <a:spcPct val="0"/>
            </a:spcBef>
            <a:spcAft>
              <a:spcPct val="35000"/>
            </a:spcAft>
            <a:buNone/>
          </a:pPr>
          <a:r>
            <a:rPr lang="en-US" sz="600" b="1" kern="1200"/>
            <a:t>Reuse Repayments</a:t>
          </a:r>
          <a:endParaRPr lang="en-US" sz="600" b="1" kern="1200" dirty="0"/>
        </a:p>
        <a:p>
          <a:pPr marL="57150" lvl="1" indent="-57150" algn="l" defTabSz="266700">
            <a:lnSpc>
              <a:spcPct val="90000"/>
            </a:lnSpc>
            <a:spcBef>
              <a:spcPct val="0"/>
            </a:spcBef>
            <a:spcAft>
              <a:spcPct val="15000"/>
            </a:spcAft>
            <a:buChar char="•"/>
          </a:pPr>
          <a:r>
            <a:rPr lang="en-US" sz="600" b="0" i="0" kern="1200" dirty="0"/>
            <a:t>Lenders use repayments to fund new loans, donate or withdraw the money</a:t>
          </a:r>
          <a:endParaRPr lang="en-US" sz="600" kern="1200" dirty="0"/>
        </a:p>
        <a:p>
          <a:pPr marL="57150" lvl="1" indent="-57150" algn="l" defTabSz="266700">
            <a:lnSpc>
              <a:spcPct val="90000"/>
            </a:lnSpc>
            <a:spcBef>
              <a:spcPct val="0"/>
            </a:spcBef>
            <a:spcAft>
              <a:spcPct val="15000"/>
            </a:spcAft>
            <a:buChar char="•"/>
          </a:pPr>
          <a:endParaRPr lang="en-US" sz="600" kern="1200" dirty="0"/>
        </a:p>
      </dsp:txBody>
      <dsp:txXfrm>
        <a:off x="5155320" y="717550"/>
        <a:ext cx="1001004" cy="717550"/>
      </dsp:txXfrm>
    </dsp:sp>
    <dsp:sp modelId="{9D796EB4-5C7D-4CD4-8C32-4160D2385E82}">
      <dsp:nvSpPr>
        <dsp:cNvPr id="0" name=""/>
        <dsp:cNvSpPr/>
      </dsp:nvSpPr>
      <dsp:spPr>
        <a:xfrm>
          <a:off x="5446450" y="210175"/>
          <a:ext cx="431413" cy="391832"/>
        </a:xfrm>
        <a:prstGeom prst="ellipse">
          <a:avLst/>
        </a:prstGeom>
        <a:blipFill rotWithShape="1">
          <a:blip xmlns:r="http://schemas.openxmlformats.org/officeDocument/2006/relationships" r:embed="rId6"/>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8637F17-9FA6-4BAE-8590-0B5645935F2F}">
      <dsp:nvSpPr>
        <dsp:cNvPr id="0" name=""/>
        <dsp:cNvSpPr/>
      </dsp:nvSpPr>
      <dsp:spPr>
        <a:xfrm flipV="1">
          <a:off x="222181" y="1776145"/>
          <a:ext cx="5663819" cy="17729"/>
        </a:xfrm>
        <a:prstGeom prst="leftRightArrow">
          <a:avLst/>
        </a:prstGeom>
        <a:solidFill>
          <a:schemeClr val="accent5">
            <a:tint val="4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2DCD341C03340E7A8705CEA2B6619AA"/>
        <w:category>
          <w:name w:val="General"/>
          <w:gallery w:val="placeholder"/>
        </w:category>
        <w:types>
          <w:type w:val="bbPlcHdr"/>
        </w:types>
        <w:behaviors>
          <w:behavior w:val="content"/>
        </w:behaviors>
        <w:guid w:val="{20938ABC-04FA-4AB1-A053-EEFC1C8F04EC}"/>
      </w:docPartPr>
      <w:docPartBody>
        <w:p w:rsidR="00C81712" w:rsidRDefault="008437CD" w:rsidP="008437CD">
          <w:pPr>
            <w:pStyle w:val="F2DCD341C03340E7A8705CEA2B6619AA"/>
          </w:pPr>
          <w:r>
            <w:rPr>
              <w:color w:val="2F5496" w:themeColor="accent1" w:themeShade="BF"/>
              <w:sz w:val="24"/>
              <w:szCs w:val="24"/>
            </w:rPr>
            <w:t>[Company name]</w:t>
          </w:r>
        </w:p>
      </w:docPartBody>
    </w:docPart>
    <w:docPart>
      <w:docPartPr>
        <w:name w:val="2A57527E25D7419CA7C6DC419C503EA7"/>
        <w:category>
          <w:name w:val="General"/>
          <w:gallery w:val="placeholder"/>
        </w:category>
        <w:types>
          <w:type w:val="bbPlcHdr"/>
        </w:types>
        <w:behaviors>
          <w:behavior w:val="content"/>
        </w:behaviors>
        <w:guid w:val="{DA937F4C-70DE-4B71-A3B4-30D3B7C23C46}"/>
      </w:docPartPr>
      <w:docPartBody>
        <w:p w:rsidR="00C81712" w:rsidRDefault="008437CD" w:rsidP="008437CD">
          <w:pPr>
            <w:pStyle w:val="2A57527E25D7419CA7C6DC419C503EA7"/>
          </w:pPr>
          <w:r>
            <w:rPr>
              <w:rFonts w:asciiTheme="majorHAnsi" w:eastAsiaTheme="majorEastAsia" w:hAnsiTheme="majorHAnsi" w:cstheme="majorBidi"/>
              <w:color w:val="4472C4" w:themeColor="accent1"/>
              <w:sz w:val="88"/>
              <w:szCs w:val="8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egoe UI,Arial">
    <w:panose1 w:val="020B0604020202020204"/>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Times">
    <w:panose1 w:val="00000500000000020000"/>
    <w:charset w:val="00"/>
    <w:family w:val="auto"/>
    <w:pitch w:val="variable"/>
    <w:sig w:usb0="E00002FF" w:usb1="5000205A"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37CD"/>
    <w:rsid w:val="001471A5"/>
    <w:rsid w:val="004843CD"/>
    <w:rsid w:val="008437CD"/>
    <w:rsid w:val="008C342B"/>
    <w:rsid w:val="00A326BD"/>
    <w:rsid w:val="00A72AD4"/>
    <w:rsid w:val="00C81712"/>
    <w:rsid w:val="00EB5E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2DCD341C03340E7A8705CEA2B6619AA">
    <w:name w:val="F2DCD341C03340E7A8705CEA2B6619AA"/>
    <w:rsid w:val="008437CD"/>
  </w:style>
  <w:style w:type="paragraph" w:customStyle="1" w:styleId="2A57527E25D7419CA7C6DC419C503EA7">
    <w:name w:val="2A57527E25D7419CA7C6DC419C503EA7"/>
    <w:rsid w:val="008437C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go:gDocsCustomXmlDataStorage xmlns:go="http://customooxmlschemas.google.com/" xmlns:r="http://schemas.openxmlformats.org/officeDocument/2006/relationships">
  <go:docsCustomData xmlns:go="http://customooxmlschemas.google.com/" roundtripDataSignature="AMtx7mjnRIa3M0dVsnbQ/v6nF3YQh1D/zg==">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</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b:Source>
    <b:Tag>Lee17</b:Tag>
    <b:SourceType>JournalArticle</b:SourceType>
    <b:Guid>{25E073BE-F3CD-479A-82D3-74FB443A6137}</b:Guid>
    <b:Title>Machine Learning Based File Entropy Analysis for Ransomware Detection in Backup Systems</b:Title>
    <b:Year>2017</b:Year>
    <b:JournalName>IEEE Access</b:JournalName>
    <b:Pages>1-9</b:Pages>
    <b:Author>
      <b:Author>
        <b:NameList>
          <b:Person>
            <b:Last>Lee</b:Last>
            <b:First>Kyungroul</b:First>
          </b:Person>
          <b:Person>
            <b:Last>Lee</b:Last>
            <b:First>Sunyoung</b:First>
          </b:Person>
          <b:Person>
            <b:Last>Yim</b:Last>
            <b:First>Kangbin</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24986A37-93D5-47C8-89FC-023AA8655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19</Pages>
  <Words>5255</Words>
  <Characters>29959</Characters>
  <Application>Microsoft Office Word</Application>
  <DocSecurity>0</DocSecurity>
  <Lines>249</Lines>
  <Paragraphs>70</Paragraphs>
  <ScaleCrop>false</ScaleCrop>
  <Company>KIVA.ORG</Company>
  <LinksUpToDate>false</LinksUpToDate>
  <CharactersWithSpaces>35144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Kiva - Analytics 3.0: Examine</dc:title>
  <dc:subject>Micro</dc:subject>
  <dc:creator/>
  <cp:lastModifiedBy>Ratna, Sai Deekshith</cp:lastModifiedBy>
  <cp:revision>136</cp:revision>
  <cp:lastPrinted>2022-08-10T22:06:00Z</cp:lastPrinted>
  <dcterms:created xsi:type="dcterms:W3CDTF">2022-07-26T23:54:00Z</dcterms:created>
  <dcterms:modified xsi:type="dcterms:W3CDTF">2023-03-03T23:37:00Z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0x010100AD930C69E9319D4E988EC8D332B512F0</vt:lpwstr>
  </property>
  <property fmtid="{D5CDD505-2E9C-101B-9397-08002B2CF9AE}" pid="3" name="Mendeley Document_1">
    <vt:lpwstr>True</vt:lpwstr>
  </property>
  <property fmtid="{D5CDD505-2E9C-101B-9397-08002B2CF9AE}" pid="4" name="Mendeley Unique User Id_1">
    <vt:lpwstr>ed586368-e944-3ea1-8871-ae6aef96aade</vt:lpwstr>
  </property>
  <property fmtid="{D5CDD505-2E9C-101B-9397-08002B2CF9AE}" pid="5" name="Mendeley Citation Style_1">
    <vt:lpwstr>http://www.zotero.org/styles/apa</vt:lpwstr>
  </property>
</Properties>
</file>